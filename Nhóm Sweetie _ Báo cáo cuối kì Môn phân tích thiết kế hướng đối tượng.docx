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E2785" w14:textId="0D26C60B" w:rsidR="007464E6" w:rsidRPr="00AC59DC" w:rsidRDefault="007464E6" w:rsidP="00910111">
      <w:pPr>
        <w:spacing w:line="276" w:lineRule="auto"/>
        <w:jc w:val="center"/>
        <w:rPr>
          <w:b/>
          <w:sz w:val="26"/>
          <w:szCs w:val="26"/>
        </w:rPr>
      </w:pPr>
      <w:r w:rsidRPr="00F376E8">
        <w:rPr>
          <w:b/>
          <w:noProof/>
        </w:rPr>
        <w:drawing>
          <wp:anchor distT="0" distB="0" distL="114300" distR="114300" simplePos="0" relativeHeight="251658240" behindDoc="1" locked="0" layoutInCell="1" allowOverlap="1" wp14:anchorId="4CF847AA" wp14:editId="21E0AF75">
            <wp:simplePos x="0" y="0"/>
            <wp:positionH relativeFrom="margin">
              <wp:align>center</wp:align>
            </wp:positionH>
            <wp:positionV relativeFrom="paragraph">
              <wp:posOffset>-728662</wp:posOffset>
            </wp:positionV>
            <wp:extent cx="7438639" cy="9848215"/>
            <wp:effectExtent l="19050" t="19050" r="10160" b="19685"/>
            <wp:wrapNone/>
            <wp:docPr id="3" name="Picture 3" descr="khung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m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38639" cy="9848215"/>
                    </a:xfrm>
                    <a:prstGeom prst="rect">
                      <a:avLst/>
                    </a:prstGeom>
                    <a:no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191A">
        <w:rPr>
          <w:b/>
          <w:sz w:val="26"/>
          <w:szCs w:val="26"/>
        </w:rPr>
        <w:t xml:space="preserve">    </w:t>
      </w:r>
      <w:r w:rsidRPr="00AC59DC">
        <w:rPr>
          <w:b/>
          <w:sz w:val="26"/>
          <w:szCs w:val="26"/>
        </w:rPr>
        <w:t xml:space="preserve">BỘ </w:t>
      </w:r>
      <w:r>
        <w:rPr>
          <w:b/>
          <w:sz w:val="26"/>
          <w:szCs w:val="26"/>
        </w:rPr>
        <w:t>GIÁO DỤC VÀ ĐÀO TẠO</w:t>
      </w:r>
    </w:p>
    <w:p w14:paraId="07CED3C4" w14:textId="24CB33BF" w:rsidR="007464E6" w:rsidRPr="00AC59DC" w:rsidRDefault="007464E6" w:rsidP="00910111">
      <w:pPr>
        <w:spacing w:line="276" w:lineRule="auto"/>
        <w:jc w:val="center"/>
        <w:rPr>
          <w:b/>
          <w:sz w:val="26"/>
          <w:szCs w:val="26"/>
        </w:rPr>
      </w:pPr>
      <w:r w:rsidRPr="00AC59DC">
        <w:rPr>
          <w:b/>
          <w:sz w:val="26"/>
          <w:szCs w:val="26"/>
        </w:rPr>
        <w:t xml:space="preserve">TRƯỜNG ĐẠI HỌC </w:t>
      </w:r>
      <w:r>
        <w:rPr>
          <w:b/>
          <w:sz w:val="26"/>
          <w:szCs w:val="26"/>
        </w:rPr>
        <w:t>SƯ PHẠM</w:t>
      </w:r>
      <w:r w:rsidRPr="00AC59DC">
        <w:rPr>
          <w:b/>
          <w:sz w:val="26"/>
          <w:szCs w:val="26"/>
        </w:rPr>
        <w:t xml:space="preserve"> TP.HCM</w:t>
      </w:r>
    </w:p>
    <w:p w14:paraId="249EAD65" w14:textId="60DF478D" w:rsidR="007464E6" w:rsidRPr="00AC59DC" w:rsidRDefault="007464E6" w:rsidP="00910111">
      <w:pPr>
        <w:spacing w:line="276" w:lineRule="auto"/>
        <w:jc w:val="center"/>
        <w:rPr>
          <w:b/>
          <w:sz w:val="26"/>
          <w:szCs w:val="26"/>
        </w:rPr>
      </w:pPr>
      <w:r w:rsidRPr="00AC59DC">
        <w:rPr>
          <w:b/>
          <w:sz w:val="26"/>
          <w:szCs w:val="26"/>
        </w:rPr>
        <w:t>KHOA CÔNG NGHỆ THÔNG TIN</w:t>
      </w:r>
    </w:p>
    <w:p w14:paraId="766EAF17" w14:textId="554BC3C3" w:rsidR="007464E6" w:rsidRDefault="007464E6" w:rsidP="007464E6">
      <w:pPr>
        <w:jc w:val="center"/>
        <w:rPr>
          <w:sz w:val="26"/>
          <w:szCs w:val="26"/>
        </w:rPr>
      </w:pPr>
      <w:r>
        <w:rPr>
          <w:rFonts w:ascii="Wingdings" w:eastAsia="Wingdings" w:hAnsi="Wingdings" w:cs="Wingdings"/>
          <w:sz w:val="26"/>
          <w:szCs w:val="26"/>
        </w:rPr>
        <w:sym w:font="Wingdings" w:char="F09B"/>
      </w:r>
      <w:r w:rsidRPr="00AC59DC">
        <w:rPr>
          <w:rFonts w:ascii="Wingdings" w:eastAsia="Wingdings" w:hAnsi="Wingdings" w:cs="Wingdings"/>
          <w:sz w:val="32"/>
          <w:szCs w:val="26"/>
        </w:rPr>
        <w:sym w:font="Wingdings" w:char="F096"/>
      </w:r>
      <w:r w:rsidRPr="00AC59DC">
        <w:rPr>
          <w:rFonts w:ascii="Wingdings" w:eastAsia="Wingdings" w:hAnsi="Wingdings" w:cs="Wingdings"/>
          <w:sz w:val="32"/>
          <w:szCs w:val="26"/>
        </w:rPr>
        <w:sym w:font="Wingdings" w:char="F097"/>
      </w:r>
      <w:r>
        <w:rPr>
          <w:rFonts w:ascii="Wingdings" w:eastAsia="Wingdings" w:hAnsi="Wingdings" w:cs="Wingdings"/>
          <w:sz w:val="26"/>
          <w:szCs w:val="26"/>
        </w:rPr>
        <w:sym w:font="Wingdings" w:char="F09A"/>
      </w:r>
    </w:p>
    <w:p w14:paraId="7A520D62" w14:textId="662DE52F" w:rsidR="007464E6" w:rsidRDefault="007D2F58" w:rsidP="007464E6">
      <w:pPr>
        <w:jc w:val="center"/>
        <w:rPr>
          <w:sz w:val="26"/>
          <w:szCs w:val="26"/>
        </w:rPr>
      </w:pPr>
      <w:r>
        <w:rPr>
          <w:b/>
          <w:noProof/>
          <w:sz w:val="40"/>
          <w:szCs w:val="26"/>
        </w:rPr>
        <w:drawing>
          <wp:anchor distT="0" distB="0" distL="114300" distR="114300" simplePos="0" relativeHeight="251658241" behindDoc="0" locked="0" layoutInCell="1" allowOverlap="1" wp14:anchorId="51AC320D" wp14:editId="16BCB228">
            <wp:simplePos x="0" y="0"/>
            <wp:positionH relativeFrom="column">
              <wp:posOffset>4070674</wp:posOffset>
            </wp:positionH>
            <wp:positionV relativeFrom="paragraph">
              <wp:posOffset>133174</wp:posOffset>
            </wp:positionV>
            <wp:extent cx="1571017" cy="1571017"/>
            <wp:effectExtent l="0" t="0" r="0" b="0"/>
            <wp:wrapNone/>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1017" cy="1571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111">
        <w:rPr>
          <w:b/>
          <w:noProof/>
          <w:sz w:val="40"/>
          <w:szCs w:val="26"/>
        </w:rPr>
        <w:drawing>
          <wp:anchor distT="0" distB="0" distL="114300" distR="114300" simplePos="0" relativeHeight="251658242" behindDoc="0" locked="0" layoutInCell="1" allowOverlap="1" wp14:anchorId="4825153A" wp14:editId="321534A6">
            <wp:simplePos x="0" y="0"/>
            <wp:positionH relativeFrom="column">
              <wp:posOffset>-121920</wp:posOffset>
            </wp:positionH>
            <wp:positionV relativeFrom="paragraph">
              <wp:posOffset>142240</wp:posOffset>
            </wp:positionV>
            <wp:extent cx="3040380" cy="1471152"/>
            <wp:effectExtent l="0" t="0" r="7620" b="0"/>
            <wp:wrapNone/>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0380" cy="1471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E26A7" w14:textId="2520074A" w:rsidR="007464E6" w:rsidRDefault="007464E6" w:rsidP="007464E6">
      <w:pPr>
        <w:jc w:val="center"/>
        <w:rPr>
          <w:sz w:val="26"/>
          <w:szCs w:val="26"/>
        </w:rPr>
      </w:pPr>
    </w:p>
    <w:p w14:paraId="4C14BB2E" w14:textId="3878135E" w:rsidR="007464E6" w:rsidRDefault="007464E6" w:rsidP="007464E6">
      <w:pPr>
        <w:jc w:val="center"/>
        <w:rPr>
          <w:b/>
          <w:sz w:val="40"/>
          <w:szCs w:val="26"/>
        </w:rPr>
      </w:pPr>
    </w:p>
    <w:p w14:paraId="6F39877F" w14:textId="1AE36F2F" w:rsidR="007464E6" w:rsidRDefault="00910111" w:rsidP="00910111">
      <w:pPr>
        <w:tabs>
          <w:tab w:val="left" w:pos="5172"/>
        </w:tabs>
        <w:rPr>
          <w:b/>
          <w:sz w:val="40"/>
          <w:szCs w:val="26"/>
        </w:rPr>
      </w:pPr>
      <w:r>
        <w:rPr>
          <w:b/>
          <w:sz w:val="40"/>
          <w:szCs w:val="26"/>
        </w:rPr>
        <w:tab/>
      </w:r>
    </w:p>
    <w:p w14:paraId="17AA89CC" w14:textId="77777777" w:rsidR="00910111" w:rsidRDefault="00910111" w:rsidP="00910111">
      <w:pPr>
        <w:tabs>
          <w:tab w:val="left" w:pos="5172"/>
        </w:tabs>
        <w:rPr>
          <w:b/>
          <w:sz w:val="40"/>
          <w:szCs w:val="26"/>
        </w:rPr>
      </w:pPr>
    </w:p>
    <w:p w14:paraId="2BCBAF9D" w14:textId="77777777" w:rsidR="00910111" w:rsidRDefault="00910111" w:rsidP="00910111">
      <w:pPr>
        <w:tabs>
          <w:tab w:val="left" w:pos="5172"/>
        </w:tabs>
        <w:rPr>
          <w:b/>
          <w:sz w:val="40"/>
          <w:szCs w:val="26"/>
        </w:rPr>
      </w:pPr>
    </w:p>
    <w:p w14:paraId="2DFED580" w14:textId="77777777" w:rsidR="00910111" w:rsidRDefault="00910111" w:rsidP="00910111">
      <w:pPr>
        <w:tabs>
          <w:tab w:val="left" w:pos="5172"/>
        </w:tabs>
        <w:rPr>
          <w:b/>
          <w:sz w:val="40"/>
          <w:szCs w:val="26"/>
        </w:rPr>
      </w:pPr>
    </w:p>
    <w:p w14:paraId="62BBBAD8" w14:textId="77777777" w:rsidR="00910111" w:rsidRDefault="00910111" w:rsidP="00910111">
      <w:pPr>
        <w:tabs>
          <w:tab w:val="left" w:pos="5172"/>
        </w:tabs>
        <w:rPr>
          <w:b/>
          <w:sz w:val="40"/>
          <w:szCs w:val="26"/>
        </w:rPr>
      </w:pPr>
    </w:p>
    <w:p w14:paraId="38897BFF" w14:textId="77777777" w:rsidR="007464E6" w:rsidRPr="00045C51" w:rsidRDefault="007464E6" w:rsidP="007464E6">
      <w:pPr>
        <w:jc w:val="center"/>
        <w:rPr>
          <w:b/>
          <w:sz w:val="40"/>
          <w:szCs w:val="26"/>
          <w:lang w:val="vi-VN"/>
        </w:rPr>
      </w:pPr>
      <w:r w:rsidRPr="007B2492">
        <w:rPr>
          <w:b/>
          <w:sz w:val="40"/>
          <w:szCs w:val="26"/>
        </w:rPr>
        <w:t xml:space="preserve">ĐỒ ÁN </w:t>
      </w:r>
      <w:r>
        <w:rPr>
          <w:b/>
          <w:sz w:val="40"/>
          <w:szCs w:val="26"/>
        </w:rPr>
        <w:t>MÔN HỌC</w:t>
      </w:r>
      <w:r w:rsidR="00045C51">
        <w:rPr>
          <w:b/>
          <w:sz w:val="40"/>
          <w:szCs w:val="26"/>
          <w:lang w:val="vi-VN"/>
        </w:rPr>
        <w:t xml:space="preserve"> PHÂN TÍCH THIẾT KẾ HƯỚNG ĐỐI TƯỢNG</w:t>
      </w:r>
    </w:p>
    <w:p w14:paraId="0D66B18B" w14:textId="77777777" w:rsidR="007464E6" w:rsidRDefault="007464E6" w:rsidP="007464E6">
      <w:pPr>
        <w:rPr>
          <w:sz w:val="32"/>
          <w:szCs w:val="26"/>
        </w:rPr>
      </w:pPr>
    </w:p>
    <w:p w14:paraId="37B5D50C" w14:textId="77777777" w:rsidR="007464E6" w:rsidRDefault="007464E6" w:rsidP="007464E6">
      <w:pPr>
        <w:tabs>
          <w:tab w:val="left" w:pos="1047"/>
        </w:tabs>
        <w:rPr>
          <w:sz w:val="32"/>
          <w:szCs w:val="26"/>
        </w:rPr>
      </w:pPr>
      <w:r>
        <w:rPr>
          <w:sz w:val="32"/>
          <w:szCs w:val="26"/>
        </w:rPr>
        <w:tab/>
      </w:r>
    </w:p>
    <w:p w14:paraId="55BB0600" w14:textId="08250DFC" w:rsidR="007464E6" w:rsidRPr="007464E6" w:rsidRDefault="007464E6" w:rsidP="007464E6">
      <w:pPr>
        <w:tabs>
          <w:tab w:val="left" w:pos="1047"/>
          <w:tab w:val="right" w:leader="dot" w:pos="9180"/>
        </w:tabs>
        <w:jc w:val="center"/>
        <w:rPr>
          <w:b/>
          <w:sz w:val="32"/>
          <w:szCs w:val="26"/>
          <w:lang w:val="vi-VN"/>
        </w:rPr>
      </w:pPr>
      <w:r w:rsidRPr="00F70EFE">
        <w:rPr>
          <w:b/>
          <w:sz w:val="32"/>
          <w:szCs w:val="26"/>
        </w:rPr>
        <w:t xml:space="preserve">ĐỀ TÀI: </w:t>
      </w:r>
      <w:r>
        <w:rPr>
          <w:b/>
          <w:sz w:val="32"/>
          <w:szCs w:val="26"/>
          <w:lang w:val="vi-VN"/>
        </w:rPr>
        <w:t xml:space="preserve">QUẢN LÝ WEB BÁN VÉ TÀU </w:t>
      </w:r>
    </w:p>
    <w:p w14:paraId="02E20346" w14:textId="2122343B" w:rsidR="007464E6" w:rsidRPr="00F70EFE" w:rsidRDefault="007464E6" w:rsidP="007464E6">
      <w:pPr>
        <w:tabs>
          <w:tab w:val="left" w:pos="1047"/>
          <w:tab w:val="right" w:leader="dot" w:pos="9180"/>
        </w:tabs>
        <w:rPr>
          <w:b/>
          <w:sz w:val="32"/>
          <w:szCs w:val="26"/>
        </w:rPr>
      </w:pPr>
    </w:p>
    <w:p w14:paraId="33A43CAB" w14:textId="77777777" w:rsidR="007464E6" w:rsidRDefault="007464E6" w:rsidP="007464E6">
      <w:pPr>
        <w:tabs>
          <w:tab w:val="left" w:pos="1047"/>
          <w:tab w:val="right" w:leader="dot" w:pos="9180"/>
        </w:tabs>
        <w:rPr>
          <w:sz w:val="32"/>
          <w:szCs w:val="26"/>
        </w:rPr>
      </w:pPr>
      <w:r>
        <w:rPr>
          <w:sz w:val="32"/>
          <w:szCs w:val="26"/>
        </w:rPr>
        <w:tab/>
      </w:r>
    </w:p>
    <w:p w14:paraId="3EB8345B" w14:textId="77777777" w:rsidR="007464E6" w:rsidRDefault="007464E6" w:rsidP="007464E6">
      <w:pPr>
        <w:tabs>
          <w:tab w:val="left" w:pos="1047"/>
          <w:tab w:val="right" w:leader="dot" w:pos="9180"/>
        </w:tabs>
        <w:rPr>
          <w:sz w:val="32"/>
          <w:szCs w:val="26"/>
        </w:rPr>
      </w:pPr>
    </w:p>
    <w:p w14:paraId="3BBD556F" w14:textId="77777777" w:rsidR="007464E6" w:rsidRDefault="007464E6" w:rsidP="007464E6">
      <w:pPr>
        <w:tabs>
          <w:tab w:val="left" w:pos="1047"/>
          <w:tab w:val="right" w:leader="dot" w:pos="9180"/>
        </w:tabs>
        <w:rPr>
          <w:sz w:val="32"/>
          <w:szCs w:val="26"/>
        </w:rPr>
      </w:pPr>
    </w:p>
    <w:p w14:paraId="418C3D17" w14:textId="77EA12AA" w:rsidR="007464E6" w:rsidRPr="00501845" w:rsidRDefault="007464E6" w:rsidP="002A2FBF">
      <w:pPr>
        <w:tabs>
          <w:tab w:val="left" w:pos="3600"/>
          <w:tab w:val="left" w:pos="5400"/>
          <w:tab w:val="left" w:pos="6300"/>
          <w:tab w:val="right" w:leader="dot" w:pos="9180"/>
        </w:tabs>
        <w:spacing w:line="312" w:lineRule="auto"/>
        <w:ind w:firstLine="2520"/>
        <w:jc w:val="center"/>
        <w:rPr>
          <w:sz w:val="28"/>
          <w:szCs w:val="28"/>
        </w:rPr>
      </w:pPr>
      <w:r w:rsidRPr="00501845">
        <w:rPr>
          <w:sz w:val="28"/>
          <w:szCs w:val="28"/>
        </w:rPr>
        <w:t>Giảng viên hướng dẫn:</w:t>
      </w:r>
      <w:r w:rsidRPr="007464E6">
        <w:t xml:space="preserve"> </w:t>
      </w:r>
      <w:r w:rsidRPr="007464E6">
        <w:rPr>
          <w:sz w:val="28"/>
          <w:szCs w:val="28"/>
        </w:rPr>
        <w:t>ThS. Nguyễn Văn Thịnh</w:t>
      </w:r>
    </w:p>
    <w:p w14:paraId="3C10751F" w14:textId="43170115" w:rsidR="007464E6" w:rsidRDefault="007464E6" w:rsidP="007464E6">
      <w:pPr>
        <w:tabs>
          <w:tab w:val="left" w:pos="3600"/>
          <w:tab w:val="left" w:pos="5400"/>
          <w:tab w:val="left" w:pos="6300"/>
          <w:tab w:val="right" w:leader="dot" w:pos="9180"/>
        </w:tabs>
        <w:spacing w:line="312" w:lineRule="auto"/>
        <w:jc w:val="center"/>
        <w:rPr>
          <w:sz w:val="28"/>
          <w:szCs w:val="28"/>
        </w:rPr>
      </w:pPr>
      <w:r>
        <w:rPr>
          <w:sz w:val="28"/>
          <w:szCs w:val="28"/>
          <w:lang w:val="vi-VN"/>
        </w:rPr>
        <w:t xml:space="preserve">      </w:t>
      </w:r>
      <w:r w:rsidRPr="00501845">
        <w:rPr>
          <w:sz w:val="28"/>
          <w:szCs w:val="28"/>
        </w:rPr>
        <w:t>Sinh viên thực hi</w:t>
      </w:r>
      <w:r>
        <w:rPr>
          <w:sz w:val="28"/>
          <w:szCs w:val="28"/>
        </w:rPr>
        <w:t>ện</w:t>
      </w:r>
      <w:r>
        <w:rPr>
          <w:sz w:val="28"/>
          <w:szCs w:val="28"/>
        </w:rPr>
        <w:tab/>
        <w:t>:</w:t>
      </w:r>
    </w:p>
    <w:p w14:paraId="0691F0BD" w14:textId="27CD2C79" w:rsidR="00045C51" w:rsidRPr="00045C51" w:rsidRDefault="00045C51" w:rsidP="00203778">
      <w:pPr>
        <w:pStyle w:val="ListParagraph"/>
        <w:numPr>
          <w:ilvl w:val="0"/>
          <w:numId w:val="1"/>
        </w:numPr>
        <w:tabs>
          <w:tab w:val="left" w:pos="3600"/>
          <w:tab w:val="left" w:pos="5040"/>
          <w:tab w:val="left" w:pos="6300"/>
          <w:tab w:val="right" w:leader="dot" w:pos="9180"/>
        </w:tabs>
        <w:spacing w:line="312" w:lineRule="auto"/>
        <w:ind w:left="4320"/>
        <w:rPr>
          <w:sz w:val="28"/>
          <w:szCs w:val="28"/>
          <w:lang w:val="vi-VN"/>
        </w:rPr>
      </w:pPr>
      <w:r w:rsidRPr="00045C51">
        <w:rPr>
          <w:sz w:val="28"/>
          <w:szCs w:val="28"/>
          <w:lang w:val="vi-VN"/>
        </w:rPr>
        <w:t>46.01.104.042 – Hoàng Thị Xuân Duyên</w:t>
      </w:r>
    </w:p>
    <w:p w14:paraId="29594A3F" w14:textId="77777777" w:rsidR="00045C51" w:rsidRDefault="00045C51" w:rsidP="00203778">
      <w:pPr>
        <w:pStyle w:val="ListParagraph"/>
        <w:numPr>
          <w:ilvl w:val="0"/>
          <w:numId w:val="1"/>
        </w:numPr>
        <w:tabs>
          <w:tab w:val="left" w:pos="3600"/>
          <w:tab w:val="left" w:pos="5040"/>
          <w:tab w:val="left" w:pos="6300"/>
          <w:tab w:val="right" w:leader="dot" w:pos="9180"/>
        </w:tabs>
        <w:spacing w:line="312" w:lineRule="auto"/>
        <w:ind w:left="4320"/>
        <w:rPr>
          <w:sz w:val="28"/>
          <w:szCs w:val="28"/>
          <w:lang w:val="vi-VN"/>
        </w:rPr>
      </w:pPr>
      <w:r>
        <w:rPr>
          <w:sz w:val="28"/>
          <w:szCs w:val="28"/>
          <w:lang w:val="vi-VN"/>
        </w:rPr>
        <w:t>46.01.104.052 – Chu Thị Thái Hiền</w:t>
      </w:r>
    </w:p>
    <w:p w14:paraId="214E113E" w14:textId="0D068E4C" w:rsidR="007464E6" w:rsidRPr="00E5009E" w:rsidRDefault="00045C51" w:rsidP="00203778">
      <w:pPr>
        <w:pStyle w:val="ListParagraph"/>
        <w:numPr>
          <w:ilvl w:val="0"/>
          <w:numId w:val="1"/>
        </w:numPr>
        <w:tabs>
          <w:tab w:val="left" w:pos="3600"/>
          <w:tab w:val="left" w:pos="5040"/>
          <w:tab w:val="left" w:pos="6300"/>
          <w:tab w:val="right" w:leader="dot" w:pos="9180"/>
        </w:tabs>
        <w:spacing w:line="312" w:lineRule="auto"/>
        <w:ind w:left="4320"/>
        <w:rPr>
          <w:sz w:val="28"/>
          <w:szCs w:val="28"/>
          <w:lang w:val="vi-VN"/>
        </w:rPr>
      </w:pPr>
      <w:r>
        <w:rPr>
          <w:sz w:val="28"/>
          <w:szCs w:val="28"/>
          <w:lang w:val="vi-VN"/>
        </w:rPr>
        <w:t>46.01.104.226 – Trần Thị Hải Yến</w:t>
      </w:r>
      <w:r w:rsidRPr="00045C51">
        <w:rPr>
          <w:sz w:val="28"/>
          <w:szCs w:val="28"/>
          <w:lang w:val="vi-VN"/>
        </w:rPr>
        <w:t xml:space="preserve"> </w:t>
      </w:r>
    </w:p>
    <w:p w14:paraId="4AF84560" w14:textId="74923FCE" w:rsidR="007464E6" w:rsidRPr="00501845" w:rsidRDefault="007464E6" w:rsidP="007464E6">
      <w:pPr>
        <w:tabs>
          <w:tab w:val="left" w:pos="1980"/>
          <w:tab w:val="left" w:pos="5400"/>
          <w:tab w:val="left" w:pos="6300"/>
          <w:tab w:val="right" w:leader="dot" w:pos="9355"/>
        </w:tabs>
        <w:rPr>
          <w:sz w:val="28"/>
          <w:szCs w:val="28"/>
        </w:rPr>
      </w:pPr>
      <w:r>
        <w:rPr>
          <w:sz w:val="28"/>
          <w:szCs w:val="28"/>
        </w:rPr>
        <w:tab/>
        <w:t xml:space="preserve"> </w:t>
      </w:r>
      <w:r w:rsidRPr="00501845">
        <w:rPr>
          <w:sz w:val="28"/>
          <w:szCs w:val="28"/>
        </w:rPr>
        <w:tab/>
      </w:r>
    </w:p>
    <w:p w14:paraId="318A4326" w14:textId="77777777" w:rsidR="007464E6" w:rsidRDefault="007464E6" w:rsidP="007464E6">
      <w:pPr>
        <w:tabs>
          <w:tab w:val="left" w:pos="1047"/>
          <w:tab w:val="right" w:leader="dot" w:pos="9180"/>
        </w:tabs>
        <w:rPr>
          <w:sz w:val="32"/>
          <w:szCs w:val="26"/>
        </w:rPr>
      </w:pPr>
      <w:r>
        <w:rPr>
          <w:sz w:val="32"/>
          <w:szCs w:val="26"/>
        </w:rPr>
        <w:tab/>
      </w:r>
    </w:p>
    <w:p w14:paraId="203EE964" w14:textId="77777777" w:rsidR="007464E6" w:rsidRDefault="007464E6" w:rsidP="007464E6">
      <w:pPr>
        <w:tabs>
          <w:tab w:val="left" w:pos="1047"/>
          <w:tab w:val="right" w:leader="dot" w:pos="9180"/>
        </w:tabs>
        <w:rPr>
          <w:sz w:val="32"/>
          <w:szCs w:val="26"/>
        </w:rPr>
      </w:pPr>
    </w:p>
    <w:p w14:paraId="288C59FA" w14:textId="77777777" w:rsidR="007464E6" w:rsidRDefault="007464E6" w:rsidP="007464E6">
      <w:pPr>
        <w:tabs>
          <w:tab w:val="left" w:pos="1047"/>
          <w:tab w:val="right" w:leader="dot" w:pos="9180"/>
        </w:tabs>
        <w:rPr>
          <w:sz w:val="32"/>
          <w:szCs w:val="26"/>
        </w:rPr>
      </w:pPr>
    </w:p>
    <w:p w14:paraId="3487719E" w14:textId="77777777" w:rsidR="007464E6" w:rsidRDefault="007464E6" w:rsidP="00910111">
      <w:pPr>
        <w:tabs>
          <w:tab w:val="left" w:pos="1047"/>
          <w:tab w:val="right" w:leader="dot" w:pos="9180"/>
        </w:tabs>
        <w:rPr>
          <w:b/>
          <w:sz w:val="26"/>
          <w:szCs w:val="28"/>
        </w:rPr>
      </w:pPr>
      <w:r>
        <w:rPr>
          <w:b/>
          <w:sz w:val="26"/>
          <w:szCs w:val="28"/>
        </w:rPr>
        <w:tab/>
      </w:r>
    </w:p>
    <w:p w14:paraId="656BACD5" w14:textId="77777777" w:rsidR="007464E6" w:rsidRDefault="007464E6" w:rsidP="00045C51">
      <w:pPr>
        <w:tabs>
          <w:tab w:val="left" w:pos="1047"/>
          <w:tab w:val="right" w:leader="dot" w:pos="9180"/>
        </w:tabs>
        <w:rPr>
          <w:b/>
          <w:sz w:val="26"/>
          <w:szCs w:val="28"/>
        </w:rPr>
      </w:pPr>
    </w:p>
    <w:p w14:paraId="0A0C7B06" w14:textId="77777777" w:rsidR="007464E6" w:rsidRPr="00D657B2" w:rsidRDefault="007464E6" w:rsidP="007464E6">
      <w:pPr>
        <w:tabs>
          <w:tab w:val="left" w:pos="1047"/>
          <w:tab w:val="right" w:leader="dot" w:pos="9180"/>
        </w:tabs>
        <w:jc w:val="center"/>
        <w:rPr>
          <w:sz w:val="28"/>
          <w:szCs w:val="28"/>
        </w:rPr>
      </w:pPr>
      <w:r w:rsidRPr="007B2492">
        <w:rPr>
          <w:sz w:val="28"/>
          <w:szCs w:val="28"/>
        </w:rPr>
        <w:t xml:space="preserve">TP. HỒ CHÍ MINH </w:t>
      </w:r>
      <w:r>
        <w:rPr>
          <w:sz w:val="28"/>
          <w:szCs w:val="28"/>
        </w:rPr>
        <w:t>–</w:t>
      </w:r>
      <w:r w:rsidRPr="007B2492">
        <w:rPr>
          <w:sz w:val="28"/>
          <w:szCs w:val="28"/>
        </w:rPr>
        <w:t xml:space="preserve"> 20</w:t>
      </w:r>
      <w:r>
        <w:rPr>
          <w:sz w:val="28"/>
          <w:szCs w:val="28"/>
        </w:rPr>
        <w:t>22</w:t>
      </w:r>
    </w:p>
    <w:p w14:paraId="4460406E" w14:textId="77777777" w:rsidR="00466B1A" w:rsidRDefault="00466B1A" w:rsidP="00045C51">
      <w:pPr>
        <w:jc w:val="center"/>
        <w:rPr>
          <w:rStyle w:val="15"/>
          <w:b/>
          <w:i w:val="0"/>
          <w:color w:val="333333"/>
          <w:sz w:val="40"/>
          <w:szCs w:val="40"/>
        </w:rPr>
      </w:pPr>
    </w:p>
    <w:p w14:paraId="5678958C" w14:textId="54F48A08" w:rsidR="00045C51" w:rsidRPr="004B1E7C" w:rsidRDefault="00045C51" w:rsidP="00045C51">
      <w:pPr>
        <w:jc w:val="center"/>
        <w:rPr>
          <w:rStyle w:val="15"/>
          <w:b/>
          <w:i w:val="0"/>
          <w:color w:val="333333"/>
          <w:sz w:val="36"/>
          <w:szCs w:val="36"/>
        </w:rPr>
      </w:pPr>
      <w:r w:rsidRPr="004B1E7C">
        <w:rPr>
          <w:rStyle w:val="15"/>
          <w:b/>
          <w:i w:val="0"/>
          <w:color w:val="333333"/>
          <w:sz w:val="36"/>
          <w:szCs w:val="36"/>
        </w:rPr>
        <w:t>LỜI CẢM ƠN</w:t>
      </w:r>
    </w:p>
    <w:p w14:paraId="4C46E209" w14:textId="77777777" w:rsidR="00466B1A" w:rsidRDefault="00466B1A" w:rsidP="00B92108">
      <w:pPr>
        <w:spacing w:line="312" w:lineRule="auto"/>
        <w:ind w:firstLine="720"/>
        <w:jc w:val="both"/>
        <w:rPr>
          <w:rStyle w:val="15"/>
          <w:color w:val="333333"/>
          <w:sz w:val="26"/>
          <w:szCs w:val="26"/>
        </w:rPr>
      </w:pPr>
    </w:p>
    <w:p w14:paraId="6B0DFB9E" w14:textId="3B94888A" w:rsidR="00045C51" w:rsidRPr="00C27D7D" w:rsidRDefault="00045C51" w:rsidP="00C27D7D">
      <w:pPr>
        <w:pStyle w:val="NoSpacing"/>
        <w:spacing w:line="480" w:lineRule="auto"/>
        <w:ind w:firstLine="720"/>
        <w:jc w:val="both"/>
        <w:rPr>
          <w:sz w:val="26"/>
          <w:szCs w:val="26"/>
        </w:rPr>
      </w:pPr>
      <w:r w:rsidRPr="00C27D7D">
        <w:rPr>
          <w:rStyle w:val="15"/>
          <w:sz w:val="26"/>
          <w:szCs w:val="26"/>
        </w:rPr>
        <w:t>“Đầu tiên, em xin gửi lời cảm ơn chân thành đến Trường Đại học Sư Phạm Thành phố Hồ Chí Minh đã đưa môn học “Phân tích thiết kế hướng đối tượng” vào chương trình giảng dạy. Đặc biệt, chúng em xin gửi lời cảm ơn sâu sắc đến giảng viên bộ môn – thầy Nguyễn Văn Thịnh đã dạy dỗ, truyền đạt những kiến thức quý báu cho em trong suốt thời gian học tập vừa qua. Trong thời gian tham gia lớp học của thầy, em đã có thêm cho mình nhiều kiến thức bổ ích, tinh thần học tập hiệu quả, nghiêm túc. Đây chắc chắn sẽ là những kiến thức quý báu, là hành trang để em có thể vững bước sau này.</w:t>
      </w:r>
    </w:p>
    <w:p w14:paraId="127ABB7C" w14:textId="4350F274" w:rsidR="00045C51" w:rsidRPr="00C27D7D" w:rsidRDefault="00045C51" w:rsidP="00C27D7D">
      <w:pPr>
        <w:pStyle w:val="NoSpacing"/>
        <w:spacing w:line="480" w:lineRule="auto"/>
        <w:ind w:firstLine="720"/>
        <w:jc w:val="both"/>
        <w:rPr>
          <w:sz w:val="26"/>
          <w:szCs w:val="26"/>
        </w:rPr>
      </w:pPr>
      <w:r w:rsidRPr="00C27D7D">
        <w:rPr>
          <w:rStyle w:val="15"/>
          <w:sz w:val="26"/>
          <w:szCs w:val="26"/>
        </w:rPr>
        <w:t xml:space="preserve">Bộ môn </w:t>
      </w:r>
      <w:r w:rsidR="00B92108" w:rsidRPr="00C27D7D">
        <w:rPr>
          <w:rStyle w:val="15"/>
          <w:sz w:val="26"/>
          <w:szCs w:val="26"/>
        </w:rPr>
        <w:t xml:space="preserve">Phân tích thiết kế hướng đối tượng </w:t>
      </w:r>
      <w:r w:rsidRPr="00C27D7D">
        <w:rPr>
          <w:rStyle w:val="15"/>
          <w:sz w:val="26"/>
          <w:szCs w:val="26"/>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w:t>
      </w:r>
      <w:r w:rsidR="001D2959" w:rsidRPr="00C27D7D">
        <w:rPr>
          <w:rStyle w:val="15"/>
          <w:sz w:val="26"/>
          <w:szCs w:val="26"/>
        </w:rPr>
        <w:t xml:space="preserve">báo cáo </w:t>
      </w:r>
      <w:r w:rsidR="001377EE" w:rsidRPr="00C27D7D">
        <w:rPr>
          <w:rStyle w:val="15"/>
          <w:sz w:val="26"/>
          <w:szCs w:val="26"/>
        </w:rPr>
        <w:t>đồ án</w:t>
      </w:r>
      <w:r w:rsidRPr="00C27D7D">
        <w:rPr>
          <w:rStyle w:val="15"/>
          <w:sz w:val="26"/>
          <w:szCs w:val="26"/>
        </w:rPr>
        <w:t xml:space="preserve"> khó có thể tránh khỏi những thiếu sót và nhiều chỗ còn chưa chính xác, kính mong thầy xem xét và góp ý để bài tiểu luận của em được hoàn thiện hơn. </w:t>
      </w:r>
    </w:p>
    <w:p w14:paraId="09774ADC" w14:textId="77777777" w:rsidR="00045C51" w:rsidRPr="00C27D7D" w:rsidRDefault="00045C51" w:rsidP="00C27D7D">
      <w:pPr>
        <w:pStyle w:val="NoSpacing"/>
        <w:spacing w:line="480" w:lineRule="auto"/>
        <w:ind w:firstLine="720"/>
        <w:jc w:val="both"/>
        <w:rPr>
          <w:sz w:val="26"/>
          <w:szCs w:val="26"/>
        </w:rPr>
      </w:pPr>
      <w:r w:rsidRPr="00C27D7D">
        <w:rPr>
          <w:rStyle w:val="15"/>
          <w:sz w:val="26"/>
          <w:szCs w:val="26"/>
        </w:rPr>
        <w:t>Em xin chân thành cảm ơn!”</w:t>
      </w:r>
    </w:p>
    <w:p w14:paraId="39CE4067" w14:textId="77777777" w:rsidR="007464E6" w:rsidRDefault="007464E6" w:rsidP="007464E6">
      <w:pPr>
        <w:jc w:val="center"/>
        <w:rPr>
          <w:sz w:val="26"/>
          <w:szCs w:val="26"/>
        </w:rPr>
      </w:pPr>
    </w:p>
    <w:p w14:paraId="0F3FF66D" w14:textId="77777777" w:rsidR="007464E6" w:rsidRDefault="007464E6" w:rsidP="007464E6">
      <w:pPr>
        <w:jc w:val="center"/>
        <w:rPr>
          <w:sz w:val="26"/>
          <w:szCs w:val="26"/>
        </w:rPr>
      </w:pPr>
    </w:p>
    <w:p w14:paraId="41DBF78A" w14:textId="635CB0BB" w:rsidR="00543B19" w:rsidRDefault="00543B19"/>
    <w:p w14:paraId="75F4EB1E" w14:textId="4FECE166" w:rsidR="00B92108" w:rsidRDefault="00B92108"/>
    <w:p w14:paraId="6B970FBD" w14:textId="03859D5A" w:rsidR="00171B9C" w:rsidRDefault="00171B9C"/>
    <w:p w14:paraId="525A0ACB" w14:textId="77777777" w:rsidR="00FA6BF3" w:rsidRDefault="00FA6BF3"/>
    <w:p w14:paraId="0FD34F78" w14:textId="77777777" w:rsidR="00FA6BF3" w:rsidRDefault="00FA6BF3"/>
    <w:p w14:paraId="6270DDF3" w14:textId="77777777" w:rsidR="00FA6BF3" w:rsidRDefault="00FA6BF3"/>
    <w:p w14:paraId="5147D65B" w14:textId="77777777" w:rsidR="00FA6BF3" w:rsidRDefault="00FA6BF3"/>
    <w:p w14:paraId="69307D7B" w14:textId="77777777" w:rsidR="00FA6BF3" w:rsidRDefault="00FA6BF3"/>
    <w:p w14:paraId="3357FFB0" w14:textId="77777777" w:rsidR="00B92108" w:rsidRPr="004B1E7C" w:rsidRDefault="00B92108" w:rsidP="00026089">
      <w:pPr>
        <w:spacing w:line="360" w:lineRule="auto"/>
        <w:jc w:val="center"/>
        <w:rPr>
          <w:b/>
          <w:sz w:val="36"/>
          <w:szCs w:val="36"/>
        </w:rPr>
      </w:pPr>
      <w:r w:rsidRPr="004B1E7C">
        <w:rPr>
          <w:b/>
          <w:sz w:val="36"/>
          <w:szCs w:val="36"/>
        </w:rPr>
        <w:t>MỞ ĐẦU</w:t>
      </w:r>
    </w:p>
    <w:p w14:paraId="1B3DF7CC" w14:textId="76454A50" w:rsidR="00B92108" w:rsidRPr="0043138B" w:rsidRDefault="00CF4866" w:rsidP="00D00D60">
      <w:pPr>
        <w:spacing w:line="360" w:lineRule="auto"/>
        <w:ind w:firstLine="720"/>
        <w:jc w:val="both"/>
        <w:rPr>
          <w:sz w:val="26"/>
          <w:szCs w:val="26"/>
        </w:rPr>
      </w:pPr>
      <w:r w:rsidRPr="0043138B">
        <w:rPr>
          <w:sz w:val="26"/>
          <w:szCs w:val="26"/>
        </w:rPr>
        <w:t>Ngày nay, với sự phát triển không ngừng của công nghệ nhất là ngành công nghệ thông tin. Công nghệ thông tin được ứng dụng trong rất nhiều lĩnh vực nghiên cứu khoa học cũng như đời sống con người. Nó đã trở thành công cụ hữu ích cho con người trong các hoạt động lưu trữ, xử lý thông tin một cách nhanh chóng, đem lại hiệu quả cao. Với khả năng ứng dụng rộng rãi đó việc ứng dụng công nghệ thông tin trong các công tác quản lý</w:t>
      </w:r>
      <w:r w:rsidR="008E4AA2" w:rsidRPr="0043138B">
        <w:rPr>
          <w:sz w:val="26"/>
          <w:szCs w:val="26"/>
          <w:lang w:val="vi-VN"/>
        </w:rPr>
        <w:t xml:space="preserve"> các ngành dịch vụ</w:t>
      </w:r>
      <w:r w:rsidRPr="0043138B">
        <w:rPr>
          <w:sz w:val="26"/>
          <w:szCs w:val="26"/>
        </w:rPr>
        <w:t xml:space="preserve"> đang từng bước khẳng định được sức mạnh của mình.</w:t>
      </w:r>
    </w:p>
    <w:p w14:paraId="23011623" w14:textId="71F8086F" w:rsidR="008C7656" w:rsidRPr="0043138B" w:rsidRDefault="00CF4866" w:rsidP="00D00D60">
      <w:pPr>
        <w:spacing w:line="360" w:lineRule="auto"/>
        <w:ind w:firstLine="720"/>
        <w:jc w:val="both"/>
        <w:rPr>
          <w:sz w:val="26"/>
          <w:szCs w:val="26"/>
          <w:lang w:val="vi-VN"/>
        </w:rPr>
      </w:pPr>
      <w:r w:rsidRPr="0043138B">
        <w:rPr>
          <w:sz w:val="26"/>
          <w:szCs w:val="26"/>
        </w:rPr>
        <w:t xml:space="preserve">Vì thế, </w:t>
      </w:r>
      <w:r w:rsidR="008E4AA2" w:rsidRPr="0043138B">
        <w:rPr>
          <w:sz w:val="26"/>
          <w:szCs w:val="26"/>
          <w:lang w:val="vi-VN"/>
        </w:rPr>
        <w:t>việc</w:t>
      </w:r>
      <w:r w:rsidRPr="0043138B">
        <w:rPr>
          <w:sz w:val="26"/>
          <w:szCs w:val="26"/>
        </w:rPr>
        <w:t xml:space="preserve"> áp dụng công nghệ thông tin vào công tác quản lý</w:t>
      </w:r>
      <w:r w:rsidR="008E4AA2" w:rsidRPr="0043138B">
        <w:rPr>
          <w:sz w:val="26"/>
          <w:szCs w:val="26"/>
          <w:lang w:val="vi-VN"/>
        </w:rPr>
        <w:t xml:space="preserve"> và</w:t>
      </w:r>
      <w:r w:rsidRPr="0043138B">
        <w:rPr>
          <w:sz w:val="26"/>
          <w:szCs w:val="26"/>
        </w:rPr>
        <w:t xml:space="preserve"> bán vé tàu hỏa đòi hỏi </w:t>
      </w:r>
      <w:r w:rsidR="0048779E" w:rsidRPr="0043138B">
        <w:rPr>
          <w:sz w:val="26"/>
          <w:szCs w:val="26"/>
        </w:rPr>
        <w:t xml:space="preserve">phải có một </w:t>
      </w:r>
      <w:r w:rsidR="008E4AA2" w:rsidRPr="0043138B">
        <w:rPr>
          <w:sz w:val="26"/>
          <w:szCs w:val="26"/>
          <w:lang w:val="vi-VN"/>
        </w:rPr>
        <w:t>trang web</w:t>
      </w:r>
      <w:r w:rsidR="0048779E" w:rsidRPr="0043138B">
        <w:rPr>
          <w:sz w:val="26"/>
          <w:szCs w:val="26"/>
        </w:rPr>
        <w:t xml:space="preserve"> hỗ trợ các công việc quản lý</w:t>
      </w:r>
      <w:r w:rsidR="008E4AA2" w:rsidRPr="0043138B">
        <w:rPr>
          <w:sz w:val="26"/>
          <w:szCs w:val="26"/>
          <w:lang w:val="vi-VN"/>
        </w:rPr>
        <w:t xml:space="preserve"> cũng như</w:t>
      </w:r>
      <w:r w:rsidR="0048779E" w:rsidRPr="0043138B">
        <w:rPr>
          <w:sz w:val="26"/>
          <w:szCs w:val="26"/>
        </w:rPr>
        <w:t xml:space="preserve"> bán vé tàu. Ứng dụng này nhằm giảm tải được công việc của những người </w:t>
      </w:r>
      <w:r w:rsidR="00730546" w:rsidRPr="0043138B">
        <w:rPr>
          <w:sz w:val="26"/>
          <w:szCs w:val="26"/>
          <w:lang w:val="vi-VN"/>
        </w:rPr>
        <w:t>nhân viên</w:t>
      </w:r>
      <w:r w:rsidR="0048779E" w:rsidRPr="0043138B">
        <w:rPr>
          <w:sz w:val="26"/>
          <w:szCs w:val="26"/>
        </w:rPr>
        <w:t xml:space="preserve"> về </w:t>
      </w:r>
      <w:r w:rsidR="00730546" w:rsidRPr="0043138B">
        <w:rPr>
          <w:sz w:val="26"/>
          <w:szCs w:val="26"/>
          <w:lang w:val="vi-VN"/>
        </w:rPr>
        <w:t xml:space="preserve">việc quản lý số lượng, thông tin,v.v đồng thời </w:t>
      </w:r>
      <w:r w:rsidR="0048779E" w:rsidRPr="0043138B">
        <w:rPr>
          <w:sz w:val="26"/>
          <w:szCs w:val="26"/>
        </w:rPr>
        <w:t xml:space="preserve">giúp khách hàng có thể </w:t>
      </w:r>
      <w:r w:rsidR="008E4AA2" w:rsidRPr="0043138B">
        <w:rPr>
          <w:sz w:val="26"/>
          <w:szCs w:val="26"/>
          <w:lang w:val="vi-VN"/>
        </w:rPr>
        <w:t xml:space="preserve">đặt vé và </w:t>
      </w:r>
      <w:r w:rsidR="0048779E" w:rsidRPr="0043138B">
        <w:rPr>
          <w:sz w:val="26"/>
          <w:szCs w:val="26"/>
        </w:rPr>
        <w:t xml:space="preserve">xem thông tin nhanh hơn, người quản lý có thể update chương trình </w:t>
      </w:r>
      <w:r w:rsidR="00D66805" w:rsidRPr="0043138B">
        <w:rPr>
          <w:sz w:val="26"/>
          <w:szCs w:val="26"/>
        </w:rPr>
        <w:t xml:space="preserve">và </w:t>
      </w:r>
      <w:r w:rsidR="00730546" w:rsidRPr="0043138B">
        <w:rPr>
          <w:sz w:val="26"/>
          <w:szCs w:val="26"/>
          <w:lang w:val="vi-VN"/>
        </w:rPr>
        <w:t xml:space="preserve">khách hàng </w:t>
      </w:r>
      <w:r w:rsidR="008E4AA2" w:rsidRPr="0043138B">
        <w:rPr>
          <w:sz w:val="26"/>
          <w:szCs w:val="26"/>
          <w:lang w:val="vi-VN"/>
        </w:rPr>
        <w:t>tìm kiếm thông tin nhanh hơn.</w:t>
      </w:r>
    </w:p>
    <w:p w14:paraId="1768D2E6" w14:textId="5057BEC9" w:rsidR="00C76667" w:rsidRPr="00CE72F4" w:rsidRDefault="00C76667" w:rsidP="00D00D60">
      <w:pPr>
        <w:spacing w:line="360" w:lineRule="auto"/>
        <w:ind w:firstLine="720"/>
        <w:jc w:val="both"/>
        <w:rPr>
          <w:sz w:val="26"/>
          <w:szCs w:val="26"/>
          <w:u w:val="single"/>
        </w:rPr>
      </w:pPr>
      <w:r w:rsidRPr="00CE72F4">
        <w:rPr>
          <w:sz w:val="26"/>
          <w:szCs w:val="26"/>
          <w:u w:val="single"/>
        </w:rPr>
        <w:t>Bố cục đề tài đồ án</w:t>
      </w:r>
      <w:r w:rsidR="00D7061A" w:rsidRPr="00CE72F4">
        <w:rPr>
          <w:sz w:val="26"/>
          <w:szCs w:val="26"/>
          <w:u w:val="single"/>
        </w:rPr>
        <w:t xml:space="preserve"> này bao gồm các chương:</w:t>
      </w:r>
    </w:p>
    <w:p w14:paraId="795988DE" w14:textId="5F166765" w:rsidR="00D7061A" w:rsidRPr="00CE72F4" w:rsidRDefault="00C87EA7" w:rsidP="00D00D60">
      <w:pPr>
        <w:spacing w:line="360" w:lineRule="auto"/>
        <w:ind w:left="810"/>
        <w:jc w:val="both"/>
        <w:rPr>
          <w:b/>
          <w:sz w:val="26"/>
          <w:szCs w:val="26"/>
        </w:rPr>
      </w:pPr>
      <w:r w:rsidRPr="00CE72F4">
        <w:rPr>
          <w:b/>
          <w:sz w:val="26"/>
          <w:szCs w:val="26"/>
        </w:rPr>
        <w:t>Chương 1: Tổng quan</w:t>
      </w:r>
    </w:p>
    <w:p w14:paraId="05B6040C" w14:textId="3A9DC483" w:rsidR="006107E0" w:rsidRPr="00C76667" w:rsidRDefault="00890A91" w:rsidP="00D00D60">
      <w:pPr>
        <w:spacing w:line="360" w:lineRule="auto"/>
        <w:jc w:val="both"/>
        <w:rPr>
          <w:sz w:val="26"/>
          <w:szCs w:val="26"/>
        </w:rPr>
      </w:pPr>
      <w:r w:rsidRPr="00645F5C">
        <w:rPr>
          <w:sz w:val="26"/>
          <w:szCs w:val="26"/>
        </w:rPr>
        <w:t>Giới thiệu những vấn đề liên quan đến đề tài</w:t>
      </w:r>
      <w:r>
        <w:rPr>
          <w:sz w:val="26"/>
          <w:szCs w:val="26"/>
        </w:rPr>
        <w:t xml:space="preserve"> quản lý web </w:t>
      </w:r>
      <w:r w:rsidR="00151752">
        <w:rPr>
          <w:sz w:val="26"/>
          <w:szCs w:val="26"/>
        </w:rPr>
        <w:t>bán vé tàu</w:t>
      </w:r>
      <w:r w:rsidR="00E57391">
        <w:rPr>
          <w:sz w:val="26"/>
          <w:szCs w:val="26"/>
        </w:rPr>
        <w:t>,</w:t>
      </w:r>
      <w:r w:rsidR="00151752">
        <w:rPr>
          <w:sz w:val="26"/>
          <w:szCs w:val="26"/>
        </w:rPr>
        <w:t xml:space="preserve"> </w:t>
      </w:r>
      <w:r w:rsidR="00E81B92">
        <w:rPr>
          <w:sz w:val="26"/>
          <w:szCs w:val="26"/>
        </w:rPr>
        <w:t xml:space="preserve">trình bày các </w:t>
      </w:r>
      <w:r w:rsidR="00415071">
        <w:rPr>
          <w:sz w:val="26"/>
          <w:szCs w:val="26"/>
        </w:rPr>
        <w:t xml:space="preserve">khảo sát </w:t>
      </w:r>
      <w:r w:rsidR="00E81B92">
        <w:rPr>
          <w:sz w:val="26"/>
          <w:szCs w:val="26"/>
        </w:rPr>
        <w:t>hệ thống liên quan đến đề tài</w:t>
      </w:r>
      <w:r w:rsidR="00C03DBA">
        <w:rPr>
          <w:sz w:val="26"/>
          <w:szCs w:val="26"/>
        </w:rPr>
        <w:t>,</w:t>
      </w:r>
      <w:r w:rsidR="00E81B92">
        <w:rPr>
          <w:sz w:val="26"/>
          <w:szCs w:val="26"/>
        </w:rPr>
        <w:t xml:space="preserve"> </w:t>
      </w:r>
      <w:r w:rsidR="00EE4B97">
        <w:rPr>
          <w:sz w:val="26"/>
          <w:szCs w:val="26"/>
        </w:rPr>
        <w:t>chỉ ra mục tiêu và phạm đề tài cần làm và cần đạt được</w:t>
      </w:r>
      <w:r w:rsidR="00FA35E9">
        <w:rPr>
          <w:sz w:val="26"/>
          <w:szCs w:val="26"/>
        </w:rPr>
        <w:t>.</w:t>
      </w:r>
    </w:p>
    <w:p w14:paraId="3AF41144" w14:textId="44A446EC" w:rsidR="00415071" w:rsidRPr="00CE72F4" w:rsidRDefault="00415071" w:rsidP="00D00D60">
      <w:pPr>
        <w:spacing w:line="360" w:lineRule="auto"/>
        <w:ind w:left="810"/>
        <w:jc w:val="both"/>
        <w:rPr>
          <w:b/>
          <w:sz w:val="26"/>
          <w:szCs w:val="26"/>
        </w:rPr>
      </w:pPr>
      <w:r w:rsidRPr="00CE72F4">
        <w:rPr>
          <w:b/>
          <w:sz w:val="26"/>
          <w:szCs w:val="26"/>
        </w:rPr>
        <w:t xml:space="preserve">Chương 2: </w:t>
      </w:r>
      <w:r w:rsidR="00CF76DB" w:rsidRPr="00CE72F4">
        <w:rPr>
          <w:b/>
          <w:sz w:val="26"/>
          <w:szCs w:val="26"/>
        </w:rPr>
        <w:t>Phân tích hệ thống</w:t>
      </w:r>
    </w:p>
    <w:p w14:paraId="08421B49" w14:textId="1B80E354" w:rsidR="00FD0E10" w:rsidRDefault="00CF22F9" w:rsidP="00D00D60">
      <w:pPr>
        <w:spacing w:line="360" w:lineRule="auto"/>
        <w:jc w:val="both"/>
        <w:rPr>
          <w:sz w:val="26"/>
          <w:szCs w:val="26"/>
        </w:rPr>
      </w:pPr>
      <w:r w:rsidRPr="00CF22F9">
        <w:rPr>
          <w:sz w:val="26"/>
          <w:szCs w:val="26"/>
          <w:lang w:val="vi-VN"/>
        </w:rPr>
        <w:t>Trình bày sự cần thiết và tầm quan trọng của giai đoạn phân tích trong quy trình phân tích thiết kế hệ thống thông tin</w:t>
      </w:r>
      <w:r w:rsidR="0028143C">
        <w:rPr>
          <w:sz w:val="26"/>
          <w:szCs w:val="26"/>
        </w:rPr>
        <w:t>.</w:t>
      </w:r>
      <w:r w:rsidR="0028143C" w:rsidRPr="0028143C">
        <w:rPr>
          <w:sz w:val="26"/>
          <w:szCs w:val="26"/>
          <w:lang w:val="vi-VN"/>
        </w:rPr>
        <w:t xml:space="preserve"> </w:t>
      </w:r>
      <w:r w:rsidR="00176F3B" w:rsidRPr="00176F3B">
        <w:rPr>
          <w:sz w:val="26"/>
          <w:szCs w:val="26"/>
          <w:lang w:val="vi-VN"/>
        </w:rPr>
        <w:t>Sử dụng các biểu đồ để mô hình hóa nhiệm vụ và mô hình hóa chức năng của đề tài đã được khảo sát</w:t>
      </w:r>
      <w:r w:rsidR="00176F3B">
        <w:rPr>
          <w:sz w:val="26"/>
          <w:szCs w:val="26"/>
        </w:rPr>
        <w:t xml:space="preserve">. </w:t>
      </w:r>
    </w:p>
    <w:p w14:paraId="39013ECE" w14:textId="77777777" w:rsidR="00854C7D" w:rsidRDefault="00176F3B" w:rsidP="00147637">
      <w:pPr>
        <w:spacing w:line="360" w:lineRule="auto"/>
        <w:ind w:left="810"/>
        <w:jc w:val="both"/>
        <w:rPr>
          <w:b/>
          <w:sz w:val="26"/>
          <w:szCs w:val="26"/>
        </w:rPr>
      </w:pPr>
      <w:r w:rsidRPr="00CE72F4">
        <w:rPr>
          <w:b/>
          <w:sz w:val="26"/>
          <w:szCs w:val="26"/>
        </w:rPr>
        <w:t xml:space="preserve">Chương 3: </w:t>
      </w:r>
      <w:r w:rsidR="0053110E" w:rsidRPr="00CE72F4">
        <w:rPr>
          <w:b/>
          <w:sz w:val="26"/>
          <w:szCs w:val="26"/>
        </w:rPr>
        <w:t>Thiết kế  hệ thống</w:t>
      </w:r>
    </w:p>
    <w:p w14:paraId="20FA8317" w14:textId="254090D7" w:rsidR="0053110E" w:rsidRPr="00147637" w:rsidRDefault="00BB0E46" w:rsidP="00774E1B">
      <w:pPr>
        <w:spacing w:line="360" w:lineRule="auto"/>
        <w:jc w:val="both"/>
        <w:rPr>
          <w:b/>
          <w:sz w:val="26"/>
          <w:szCs w:val="26"/>
        </w:rPr>
      </w:pPr>
      <w:r w:rsidRPr="00BB0E46">
        <w:rPr>
          <w:sz w:val="26"/>
          <w:szCs w:val="26"/>
          <w:lang w:val="vi-VN"/>
        </w:rPr>
        <w:t>Trình bày sự cần thiết và tầm quan trọng của giai đoạn thiết kế trong quy trình phân tích thiết kế hệ thống thông tin</w:t>
      </w:r>
      <w:r w:rsidR="00810C98">
        <w:rPr>
          <w:sz w:val="26"/>
          <w:szCs w:val="26"/>
        </w:rPr>
        <w:t xml:space="preserve">. </w:t>
      </w:r>
      <w:r w:rsidR="00A015E4" w:rsidRPr="00A015E4">
        <w:rPr>
          <w:sz w:val="26"/>
          <w:szCs w:val="26"/>
          <w:lang w:val="vi-VN"/>
        </w:rPr>
        <w:t>Trình bày các b</w:t>
      </w:r>
      <w:r w:rsidR="00F534CD">
        <w:rPr>
          <w:sz w:val="26"/>
          <w:szCs w:val="26"/>
        </w:rPr>
        <w:t>ước</w:t>
      </w:r>
      <w:r w:rsidR="00A015E4" w:rsidRPr="00A015E4">
        <w:rPr>
          <w:sz w:val="26"/>
          <w:szCs w:val="26"/>
          <w:lang w:val="vi-VN"/>
        </w:rPr>
        <w:t xml:space="preserve"> trong thiết kế hệ thống</w:t>
      </w:r>
      <w:r w:rsidR="009274B1">
        <w:rPr>
          <w:sz w:val="26"/>
          <w:szCs w:val="26"/>
        </w:rPr>
        <w:t>,</w:t>
      </w:r>
      <w:r w:rsidR="00424804" w:rsidRPr="00424804">
        <w:rPr>
          <w:sz w:val="26"/>
          <w:szCs w:val="26"/>
          <w:lang w:val="vi-VN"/>
        </w:rPr>
        <w:t xml:space="preserve"> ánh xạ mô hình lớp phân tích thành mô hình lớp thiết kế</w:t>
      </w:r>
      <w:r w:rsidR="00C86BBB">
        <w:rPr>
          <w:sz w:val="26"/>
          <w:szCs w:val="26"/>
        </w:rPr>
        <w:t>.</w:t>
      </w:r>
      <w:r w:rsidR="00C86BBB" w:rsidRPr="00BC49BC">
        <w:rPr>
          <w:sz w:val="26"/>
          <w:szCs w:val="26"/>
          <w:lang w:val="vi-VN"/>
        </w:rPr>
        <w:t xml:space="preserve"> </w:t>
      </w:r>
      <w:r w:rsidR="00516BD6">
        <w:rPr>
          <w:sz w:val="26"/>
          <w:szCs w:val="26"/>
        </w:rPr>
        <w:t>X</w:t>
      </w:r>
      <w:r w:rsidR="00BC49BC" w:rsidRPr="00BC49BC">
        <w:rPr>
          <w:sz w:val="26"/>
          <w:szCs w:val="26"/>
          <w:lang w:val="vi-VN"/>
        </w:rPr>
        <w:t>ây dựng sơ đồ lớp</w:t>
      </w:r>
      <w:r w:rsidR="00516BD6" w:rsidRPr="00516BD6">
        <w:rPr>
          <w:sz w:val="26"/>
          <w:szCs w:val="26"/>
          <w:lang w:val="vi-VN"/>
        </w:rPr>
        <w:t xml:space="preserve"> ở mức thiết kế theo mô hình 3 lớp</w:t>
      </w:r>
      <w:r w:rsidR="00CB30FA">
        <w:rPr>
          <w:sz w:val="26"/>
          <w:szCs w:val="26"/>
        </w:rPr>
        <w:t>.</w:t>
      </w:r>
    </w:p>
    <w:p w14:paraId="09001339" w14:textId="62C8A62C" w:rsidR="00CB30FA" w:rsidRPr="00CE72F4" w:rsidRDefault="00CB30FA" w:rsidP="00D00D60">
      <w:pPr>
        <w:spacing w:line="360" w:lineRule="auto"/>
        <w:ind w:left="810"/>
        <w:jc w:val="both"/>
        <w:rPr>
          <w:b/>
          <w:sz w:val="26"/>
          <w:szCs w:val="26"/>
        </w:rPr>
      </w:pPr>
      <w:r w:rsidRPr="00CE72F4">
        <w:rPr>
          <w:b/>
          <w:sz w:val="26"/>
          <w:szCs w:val="26"/>
        </w:rPr>
        <w:t>Chương 4: Cài đặt thực nghiệm</w:t>
      </w:r>
    </w:p>
    <w:p w14:paraId="5A033C81" w14:textId="6A767CFC" w:rsidR="00C94BC3" w:rsidRPr="00B4764E" w:rsidRDefault="007A3BA2" w:rsidP="00D00D60">
      <w:pPr>
        <w:spacing w:line="360" w:lineRule="auto"/>
        <w:jc w:val="both"/>
        <w:rPr>
          <w:sz w:val="26"/>
          <w:szCs w:val="26"/>
        </w:rPr>
      </w:pPr>
      <w:r>
        <w:rPr>
          <w:sz w:val="26"/>
          <w:szCs w:val="26"/>
        </w:rPr>
        <w:t xml:space="preserve">Trình bày </w:t>
      </w:r>
      <w:r w:rsidR="004F2DD9">
        <w:rPr>
          <w:sz w:val="26"/>
          <w:szCs w:val="26"/>
        </w:rPr>
        <w:t>kiến trúc hệ thống</w:t>
      </w:r>
      <w:r w:rsidR="00AD5BD3">
        <w:rPr>
          <w:sz w:val="26"/>
          <w:szCs w:val="26"/>
        </w:rPr>
        <w:t xml:space="preserve">, dữ liệu thực nghiệm, </w:t>
      </w:r>
      <w:r w:rsidR="002B69EF">
        <w:rPr>
          <w:sz w:val="26"/>
          <w:szCs w:val="26"/>
        </w:rPr>
        <w:t>cài đ</w:t>
      </w:r>
      <w:r w:rsidR="00857B71">
        <w:rPr>
          <w:sz w:val="26"/>
          <w:szCs w:val="26"/>
        </w:rPr>
        <w:t xml:space="preserve">ặt </w:t>
      </w:r>
      <w:r w:rsidR="00EB0CC4">
        <w:rPr>
          <w:sz w:val="26"/>
          <w:szCs w:val="26"/>
        </w:rPr>
        <w:t xml:space="preserve">cơ sở </w:t>
      </w:r>
      <w:r w:rsidR="00E52739">
        <w:rPr>
          <w:sz w:val="26"/>
          <w:szCs w:val="26"/>
        </w:rPr>
        <w:t>dữ liệu</w:t>
      </w:r>
      <w:r w:rsidR="00B75218">
        <w:rPr>
          <w:sz w:val="26"/>
          <w:szCs w:val="26"/>
        </w:rPr>
        <w:t xml:space="preserve">, </w:t>
      </w:r>
      <w:r w:rsidR="00BE0331">
        <w:rPr>
          <w:sz w:val="26"/>
          <w:szCs w:val="26"/>
        </w:rPr>
        <w:t>cài đặt ứng dụng</w:t>
      </w:r>
      <w:r w:rsidR="00D51E2B">
        <w:rPr>
          <w:sz w:val="26"/>
          <w:szCs w:val="26"/>
        </w:rPr>
        <w:t xml:space="preserve">, </w:t>
      </w:r>
      <w:r w:rsidR="00E451DE">
        <w:rPr>
          <w:sz w:val="26"/>
          <w:szCs w:val="26"/>
        </w:rPr>
        <w:t>một số chức năng xử lý chính</w:t>
      </w:r>
      <w:r w:rsidR="00514099">
        <w:rPr>
          <w:sz w:val="26"/>
          <w:szCs w:val="26"/>
        </w:rPr>
        <w:t xml:space="preserve">, kết </w:t>
      </w:r>
      <w:r w:rsidR="0053540E">
        <w:rPr>
          <w:sz w:val="26"/>
          <w:szCs w:val="26"/>
        </w:rPr>
        <w:t>quả thực nghiệm.</w:t>
      </w:r>
    </w:p>
    <w:p w14:paraId="570389A1" w14:textId="77777777" w:rsidR="00052376" w:rsidRDefault="00052376" w:rsidP="00052376">
      <w:pPr>
        <w:spacing w:after="160" w:line="259" w:lineRule="auto"/>
        <w:jc w:val="center"/>
        <w:rPr>
          <w:b/>
          <w:bCs/>
          <w:sz w:val="36"/>
          <w:szCs w:val="36"/>
        </w:rPr>
      </w:pPr>
      <w:r w:rsidRPr="00052376">
        <w:rPr>
          <w:b/>
          <w:bCs/>
          <w:sz w:val="36"/>
          <w:szCs w:val="36"/>
        </w:rPr>
        <w:lastRenderedPageBreak/>
        <w:t>Mục lục</w:t>
      </w:r>
    </w:p>
    <w:p w14:paraId="2B43FE57" w14:textId="5FC1BA7F" w:rsidR="00C10DD5" w:rsidRDefault="00052376" w:rsidP="000F51A3">
      <w:pPr>
        <w:tabs>
          <w:tab w:val="right" w:leader="dot" w:pos="8730"/>
        </w:tabs>
        <w:spacing w:after="160" w:line="360" w:lineRule="auto"/>
        <w:rPr>
          <w:sz w:val="26"/>
          <w:szCs w:val="26"/>
        </w:rPr>
      </w:pPr>
      <w:r w:rsidRPr="008B1F72">
        <w:rPr>
          <w:b/>
          <w:sz w:val="26"/>
          <w:szCs w:val="26"/>
        </w:rPr>
        <w:t xml:space="preserve">CHƯƠNG 1: </w:t>
      </w:r>
      <w:r w:rsidR="00C10DD5" w:rsidRPr="008B1F72">
        <w:rPr>
          <w:b/>
          <w:sz w:val="26"/>
          <w:szCs w:val="26"/>
        </w:rPr>
        <w:t>TỔNG QUAN</w:t>
      </w:r>
      <w:r w:rsidR="00026089">
        <w:rPr>
          <w:sz w:val="26"/>
          <w:szCs w:val="26"/>
        </w:rPr>
        <w:tab/>
      </w:r>
      <w:r w:rsidR="000F10BE">
        <w:rPr>
          <w:sz w:val="26"/>
          <w:szCs w:val="26"/>
        </w:rPr>
        <w:t xml:space="preserve"> </w:t>
      </w:r>
      <w:r w:rsidR="00F311A7">
        <w:rPr>
          <w:sz w:val="26"/>
          <w:szCs w:val="26"/>
        </w:rPr>
        <w:t>1</w:t>
      </w:r>
    </w:p>
    <w:p w14:paraId="63061DB5" w14:textId="6C23F09E" w:rsidR="009A6614" w:rsidRDefault="00A21062" w:rsidP="000F51A3">
      <w:pPr>
        <w:pStyle w:val="ListParagraph"/>
        <w:numPr>
          <w:ilvl w:val="1"/>
          <w:numId w:val="43"/>
        </w:numPr>
        <w:tabs>
          <w:tab w:val="right" w:leader="dot" w:pos="8730"/>
        </w:tabs>
        <w:spacing w:after="160" w:line="360" w:lineRule="auto"/>
        <w:ind w:left="450" w:hanging="450"/>
        <w:rPr>
          <w:sz w:val="26"/>
          <w:szCs w:val="26"/>
        </w:rPr>
      </w:pPr>
      <w:r>
        <w:rPr>
          <w:sz w:val="26"/>
          <w:szCs w:val="26"/>
        </w:rPr>
        <w:t>GIỚI THIỆU</w:t>
      </w:r>
      <w:r w:rsidR="005E4106">
        <w:rPr>
          <w:sz w:val="26"/>
          <w:szCs w:val="26"/>
        </w:rPr>
        <w:t xml:space="preserve"> </w:t>
      </w:r>
      <w:r w:rsidR="00026089">
        <w:rPr>
          <w:sz w:val="26"/>
          <w:szCs w:val="26"/>
        </w:rPr>
        <w:tab/>
      </w:r>
      <w:r w:rsidR="00867E5A">
        <w:rPr>
          <w:sz w:val="26"/>
          <w:szCs w:val="26"/>
        </w:rPr>
        <w:t>1</w:t>
      </w:r>
    </w:p>
    <w:p w14:paraId="1D1C598A" w14:textId="43706987" w:rsidR="00695A12" w:rsidRDefault="00A21062" w:rsidP="000F51A3">
      <w:pPr>
        <w:pStyle w:val="ListParagraph"/>
        <w:numPr>
          <w:ilvl w:val="1"/>
          <w:numId w:val="43"/>
        </w:numPr>
        <w:tabs>
          <w:tab w:val="right" w:pos="270"/>
          <w:tab w:val="right" w:leader="dot" w:pos="8730"/>
        </w:tabs>
        <w:spacing w:after="160" w:line="360" w:lineRule="auto"/>
        <w:ind w:left="450" w:hanging="450"/>
        <w:rPr>
          <w:ins w:id="0" w:author="{1267E8B6-AF95-40FE-9B6E-EFEF24D3B9DD}" w:date="2022-12-02T00:17:00Z"/>
          <w:sz w:val="26"/>
          <w:szCs w:val="26"/>
        </w:rPr>
      </w:pPr>
      <w:r>
        <w:rPr>
          <w:sz w:val="26"/>
          <w:szCs w:val="26"/>
        </w:rPr>
        <w:t>MỤC TIÊU VÀ PHẠM VI ĐỀ TÀI</w:t>
      </w:r>
      <w:r w:rsidR="00026089">
        <w:rPr>
          <w:sz w:val="26"/>
          <w:szCs w:val="26"/>
        </w:rPr>
        <w:tab/>
      </w:r>
      <w:r w:rsidR="00867E5A">
        <w:rPr>
          <w:sz w:val="26"/>
          <w:szCs w:val="26"/>
        </w:rPr>
        <w:t xml:space="preserve"> </w:t>
      </w:r>
      <w:r w:rsidR="005B63B5">
        <w:rPr>
          <w:sz w:val="26"/>
          <w:szCs w:val="26"/>
        </w:rPr>
        <w:t>2</w:t>
      </w:r>
    </w:p>
    <w:p w14:paraId="69BD9669" w14:textId="66828AEB" w:rsidR="00D7540A" w:rsidRDefault="00D7540A" w:rsidP="000F51A3">
      <w:pPr>
        <w:pStyle w:val="ListParagraph"/>
        <w:tabs>
          <w:tab w:val="right" w:leader="dot" w:pos="8730"/>
        </w:tabs>
        <w:spacing w:after="160" w:line="360" w:lineRule="auto"/>
        <w:ind w:left="1080" w:hanging="720"/>
        <w:rPr>
          <w:sz w:val="26"/>
          <w:szCs w:val="26"/>
        </w:rPr>
      </w:pPr>
      <w:r>
        <w:rPr>
          <w:sz w:val="26"/>
          <w:szCs w:val="26"/>
        </w:rPr>
        <w:t>1.2.1.</w:t>
      </w:r>
      <w:r w:rsidR="00975CA5">
        <w:rPr>
          <w:sz w:val="26"/>
          <w:szCs w:val="26"/>
        </w:rPr>
        <w:t xml:space="preserve"> </w:t>
      </w:r>
      <w:r w:rsidR="009A2334">
        <w:rPr>
          <w:sz w:val="26"/>
          <w:szCs w:val="26"/>
        </w:rPr>
        <w:t>Mục tiêu</w:t>
      </w:r>
      <w:r w:rsidR="00026089">
        <w:rPr>
          <w:sz w:val="26"/>
          <w:szCs w:val="26"/>
        </w:rPr>
        <w:tab/>
      </w:r>
      <w:r w:rsidR="009A2334">
        <w:rPr>
          <w:sz w:val="26"/>
          <w:szCs w:val="26"/>
        </w:rPr>
        <w:t xml:space="preserve"> 2</w:t>
      </w:r>
    </w:p>
    <w:p w14:paraId="24690CD4" w14:textId="5052C8C7" w:rsidR="009A2334" w:rsidRDefault="00D7540A" w:rsidP="000F51A3">
      <w:pPr>
        <w:pStyle w:val="ListParagraph"/>
        <w:tabs>
          <w:tab w:val="right" w:leader="dot" w:pos="8730"/>
        </w:tabs>
        <w:spacing w:after="160" w:line="360" w:lineRule="auto"/>
        <w:ind w:left="1080" w:hanging="720"/>
        <w:rPr>
          <w:sz w:val="26"/>
          <w:szCs w:val="26"/>
        </w:rPr>
      </w:pPr>
      <w:r>
        <w:rPr>
          <w:sz w:val="26"/>
          <w:szCs w:val="26"/>
        </w:rPr>
        <w:t>1.2.2.</w:t>
      </w:r>
      <w:r w:rsidR="00975CA5">
        <w:rPr>
          <w:sz w:val="26"/>
          <w:szCs w:val="26"/>
        </w:rPr>
        <w:t xml:space="preserve"> </w:t>
      </w:r>
      <w:r w:rsidR="005E5BF9">
        <w:rPr>
          <w:sz w:val="26"/>
          <w:szCs w:val="26"/>
        </w:rPr>
        <w:t>Phạm vi</w:t>
      </w:r>
      <w:r w:rsidR="00026089">
        <w:rPr>
          <w:sz w:val="26"/>
          <w:szCs w:val="26"/>
        </w:rPr>
        <w:tab/>
      </w:r>
      <w:r w:rsidR="005E5BF9">
        <w:rPr>
          <w:sz w:val="26"/>
          <w:szCs w:val="26"/>
        </w:rPr>
        <w:t xml:space="preserve"> </w:t>
      </w:r>
      <w:r w:rsidR="00FE01EC">
        <w:rPr>
          <w:sz w:val="26"/>
          <w:szCs w:val="26"/>
        </w:rPr>
        <w:t>2</w:t>
      </w:r>
    </w:p>
    <w:p w14:paraId="623EE54C" w14:textId="1736CF1D" w:rsidR="00FE01EC" w:rsidRDefault="00975CA5" w:rsidP="000F51A3">
      <w:pPr>
        <w:tabs>
          <w:tab w:val="right" w:leader="dot" w:pos="8730"/>
        </w:tabs>
        <w:spacing w:after="160" w:line="360" w:lineRule="auto"/>
        <w:ind w:firstLine="360"/>
        <w:rPr>
          <w:sz w:val="26"/>
          <w:szCs w:val="26"/>
        </w:rPr>
      </w:pPr>
      <w:r>
        <w:rPr>
          <w:sz w:val="26"/>
          <w:szCs w:val="26"/>
        </w:rPr>
        <w:t xml:space="preserve">1.2.3. </w:t>
      </w:r>
      <w:r w:rsidR="00E73377">
        <w:rPr>
          <w:sz w:val="26"/>
          <w:szCs w:val="26"/>
        </w:rPr>
        <w:t>Đối tượng</w:t>
      </w:r>
      <w:r w:rsidR="003D4EAD">
        <w:rPr>
          <w:sz w:val="26"/>
          <w:szCs w:val="26"/>
        </w:rPr>
        <w:t xml:space="preserve"> nghiên cứu và thiết bị công cụ sử dụng </w:t>
      </w:r>
      <w:r w:rsidR="00026089">
        <w:rPr>
          <w:sz w:val="26"/>
          <w:szCs w:val="26"/>
        </w:rPr>
        <w:tab/>
      </w:r>
      <w:r w:rsidR="003D4EAD">
        <w:rPr>
          <w:sz w:val="26"/>
          <w:szCs w:val="26"/>
        </w:rPr>
        <w:t>2</w:t>
      </w:r>
    </w:p>
    <w:p w14:paraId="40C4DA12" w14:textId="6A6BA14A" w:rsidR="00835007" w:rsidRDefault="002962B8" w:rsidP="002962B8">
      <w:pPr>
        <w:pStyle w:val="ListParagraph"/>
        <w:tabs>
          <w:tab w:val="right" w:leader="dot" w:pos="8730"/>
        </w:tabs>
        <w:spacing w:after="160" w:line="360" w:lineRule="auto"/>
        <w:ind w:left="450" w:hanging="450"/>
        <w:rPr>
          <w:sz w:val="26"/>
          <w:szCs w:val="26"/>
        </w:rPr>
      </w:pPr>
      <w:r>
        <w:rPr>
          <w:sz w:val="26"/>
          <w:szCs w:val="26"/>
        </w:rPr>
        <w:t xml:space="preserve">1.3. </w:t>
      </w:r>
      <w:r w:rsidR="00835007">
        <w:rPr>
          <w:sz w:val="26"/>
          <w:szCs w:val="26"/>
        </w:rPr>
        <w:t>K</w:t>
      </w:r>
      <w:r w:rsidR="00546EFA">
        <w:rPr>
          <w:sz w:val="26"/>
          <w:szCs w:val="26"/>
        </w:rPr>
        <w:t>HẢO SÁT H</w:t>
      </w:r>
      <w:r w:rsidR="00DA1B9D">
        <w:rPr>
          <w:sz w:val="26"/>
          <w:szCs w:val="26"/>
        </w:rPr>
        <w:t xml:space="preserve">Ệ THỐNG </w:t>
      </w:r>
      <w:r w:rsidR="00026089">
        <w:rPr>
          <w:sz w:val="26"/>
          <w:szCs w:val="26"/>
        </w:rPr>
        <w:tab/>
      </w:r>
      <w:r w:rsidR="00835007">
        <w:rPr>
          <w:sz w:val="26"/>
          <w:szCs w:val="26"/>
        </w:rPr>
        <w:t>3</w:t>
      </w:r>
    </w:p>
    <w:p w14:paraId="52DEB88A" w14:textId="08D2CF17" w:rsidR="000E56E7" w:rsidRDefault="007E37A0" w:rsidP="000F51A3">
      <w:pPr>
        <w:tabs>
          <w:tab w:val="right" w:leader="dot" w:pos="8730"/>
        </w:tabs>
        <w:spacing w:after="160" w:line="360" w:lineRule="auto"/>
        <w:ind w:firstLine="360"/>
        <w:rPr>
          <w:sz w:val="26"/>
          <w:szCs w:val="26"/>
        </w:rPr>
      </w:pPr>
      <w:r>
        <w:rPr>
          <w:sz w:val="26"/>
          <w:szCs w:val="26"/>
        </w:rPr>
        <w:t xml:space="preserve">1.3.1. </w:t>
      </w:r>
      <w:r w:rsidR="00373519">
        <w:rPr>
          <w:sz w:val="26"/>
          <w:szCs w:val="26"/>
        </w:rPr>
        <w:t>Sơ lượ</w:t>
      </w:r>
      <w:r w:rsidR="00A846D5">
        <w:rPr>
          <w:sz w:val="26"/>
          <w:szCs w:val="26"/>
        </w:rPr>
        <w:t>c về</w:t>
      </w:r>
      <w:r w:rsidR="00373519">
        <w:rPr>
          <w:sz w:val="26"/>
          <w:szCs w:val="26"/>
        </w:rPr>
        <w:t xml:space="preserve"> thông tin đã khảo sát</w:t>
      </w:r>
      <w:r w:rsidR="009D2615">
        <w:rPr>
          <w:sz w:val="26"/>
          <w:szCs w:val="26"/>
        </w:rPr>
        <w:t xml:space="preserve"> </w:t>
      </w:r>
      <w:r w:rsidR="00026089">
        <w:rPr>
          <w:sz w:val="26"/>
          <w:szCs w:val="26"/>
        </w:rPr>
        <w:tab/>
      </w:r>
      <w:r w:rsidR="00EC7C9A">
        <w:rPr>
          <w:sz w:val="26"/>
          <w:szCs w:val="26"/>
        </w:rPr>
        <w:t>3</w:t>
      </w:r>
    </w:p>
    <w:p w14:paraId="4877D33A" w14:textId="405D1A72" w:rsidR="0051591F" w:rsidRDefault="007E37A0" w:rsidP="000F51A3">
      <w:pPr>
        <w:pStyle w:val="NoSpacing"/>
        <w:tabs>
          <w:tab w:val="right" w:leader="dot" w:pos="8730"/>
        </w:tabs>
        <w:spacing w:line="360" w:lineRule="auto"/>
        <w:ind w:firstLine="360"/>
      </w:pPr>
      <w:r>
        <w:t xml:space="preserve">1.3.2. </w:t>
      </w:r>
      <w:r w:rsidR="00697BB6" w:rsidRPr="00697BB6">
        <w:t>Trình bày chi tiết quy trình nghiệp vụ</w:t>
      </w:r>
      <w:r w:rsidR="00E73377">
        <w:t xml:space="preserve"> </w:t>
      </w:r>
      <w:r w:rsidR="00026089">
        <w:tab/>
      </w:r>
      <w:r w:rsidR="00E73377">
        <w:t>5</w:t>
      </w:r>
    </w:p>
    <w:p w14:paraId="68062597" w14:textId="150D8534" w:rsidR="00AA1B9B" w:rsidRPr="0051591F" w:rsidRDefault="007E37A0" w:rsidP="000F51A3">
      <w:pPr>
        <w:pStyle w:val="NoSpacing"/>
        <w:tabs>
          <w:tab w:val="right" w:leader="dot" w:pos="8730"/>
        </w:tabs>
        <w:spacing w:line="360" w:lineRule="auto"/>
        <w:ind w:firstLine="360"/>
      </w:pPr>
      <w:r>
        <w:t xml:space="preserve">1.3.3. </w:t>
      </w:r>
      <w:r w:rsidR="007F74B2" w:rsidRPr="0051591F">
        <w:t>Biểu mẫu thu thập đươc trong quá trình khảo sát</w:t>
      </w:r>
      <w:r w:rsidR="00026089">
        <w:tab/>
      </w:r>
      <w:r w:rsidR="00E73377">
        <w:t xml:space="preserve"> 5</w:t>
      </w:r>
    </w:p>
    <w:p w14:paraId="792E06B6" w14:textId="08AA5EF7" w:rsidR="0089456E" w:rsidRPr="0051591F" w:rsidRDefault="007E37A0" w:rsidP="000F51A3">
      <w:pPr>
        <w:tabs>
          <w:tab w:val="right" w:leader="dot" w:pos="8730"/>
        </w:tabs>
        <w:spacing w:line="360" w:lineRule="auto"/>
      </w:pPr>
      <w:r>
        <w:t xml:space="preserve">1.4. </w:t>
      </w:r>
      <w:r w:rsidR="0091267A" w:rsidRPr="0051591F">
        <w:t>T</w:t>
      </w:r>
      <w:r w:rsidR="00E73377">
        <w:t>ỔNG K</w:t>
      </w:r>
      <w:r w:rsidR="00E73377">
        <w:t xml:space="preserve">ẾT CHƯƠNG </w:t>
      </w:r>
      <w:r w:rsidR="00026089">
        <w:tab/>
      </w:r>
      <w:r w:rsidR="00E73377">
        <w:t>8</w:t>
      </w:r>
    </w:p>
    <w:p w14:paraId="6D19BF29" w14:textId="57E47B70" w:rsidR="00CF3138" w:rsidRDefault="0051591F" w:rsidP="000F51A3">
      <w:pPr>
        <w:tabs>
          <w:tab w:val="right" w:leader="dot" w:pos="8730"/>
        </w:tabs>
        <w:spacing w:line="360" w:lineRule="auto"/>
      </w:pPr>
      <w:r w:rsidRPr="008B1F72">
        <w:rPr>
          <w:b/>
        </w:rPr>
        <w:t>CHƯƠNG 2. PHÂN TÍCH HỆ THỐNG</w:t>
      </w:r>
      <w:r w:rsidRPr="0051591F">
        <w:t xml:space="preserve"> </w:t>
      </w:r>
      <w:r w:rsidR="00026089">
        <w:tab/>
      </w:r>
      <w:r w:rsidR="00E73377">
        <w:t>9</w:t>
      </w:r>
    </w:p>
    <w:p w14:paraId="63609491" w14:textId="73606049" w:rsidR="0051591F" w:rsidRPr="0051591F" w:rsidRDefault="0051591F" w:rsidP="000F51A3">
      <w:pPr>
        <w:tabs>
          <w:tab w:val="right" w:leader="dot" w:pos="8730"/>
        </w:tabs>
        <w:spacing w:line="360" w:lineRule="auto"/>
      </w:pPr>
      <w:r w:rsidRPr="0051591F">
        <w:t xml:space="preserve">2.1. </w:t>
      </w:r>
      <w:r w:rsidR="00E73377">
        <w:rPr>
          <w:sz w:val="26"/>
          <w:szCs w:val="26"/>
        </w:rPr>
        <w:t>GIỚI THIỆU</w:t>
      </w:r>
      <w:r w:rsidR="00026089">
        <w:rPr>
          <w:sz w:val="26"/>
          <w:szCs w:val="26"/>
        </w:rPr>
        <w:tab/>
      </w:r>
      <w:r w:rsidR="00E73377">
        <w:rPr>
          <w:sz w:val="26"/>
          <w:szCs w:val="26"/>
        </w:rPr>
        <w:t xml:space="preserve"> 9</w:t>
      </w:r>
    </w:p>
    <w:p w14:paraId="73BD2469" w14:textId="0B79BA15" w:rsidR="00CF3138" w:rsidRDefault="0051591F" w:rsidP="000F51A3">
      <w:pPr>
        <w:tabs>
          <w:tab w:val="right" w:leader="dot" w:pos="8730"/>
        </w:tabs>
        <w:spacing w:line="360" w:lineRule="auto"/>
      </w:pPr>
      <w:r w:rsidRPr="0051591F">
        <w:t>2.2. MÔ HÌNH HÓA NGHIỆP VỤ</w:t>
      </w:r>
      <w:r w:rsidR="00026089">
        <w:tab/>
      </w:r>
      <w:r w:rsidRPr="0051591F">
        <w:t xml:space="preserve"> </w:t>
      </w:r>
      <w:r w:rsidR="00E73377">
        <w:t>9</w:t>
      </w:r>
    </w:p>
    <w:p w14:paraId="58F9052B" w14:textId="535AC03D" w:rsidR="0051591F" w:rsidRPr="0051591F" w:rsidRDefault="0051591F" w:rsidP="000F51A3">
      <w:pPr>
        <w:tabs>
          <w:tab w:val="right" w:leader="dot" w:pos="8730"/>
        </w:tabs>
        <w:spacing w:line="360" w:lineRule="auto"/>
        <w:ind w:firstLine="360"/>
      </w:pPr>
      <w:r w:rsidRPr="0051591F">
        <w:t>2.2.1. Sơ đồ Use-Case nghiệp vụ</w:t>
      </w:r>
      <w:r w:rsidR="00FC45B6">
        <w:t xml:space="preserve"> </w:t>
      </w:r>
      <w:r w:rsidR="00026089">
        <w:tab/>
      </w:r>
      <w:r w:rsidR="00FC45B6">
        <w:t>9</w:t>
      </w:r>
    </w:p>
    <w:p w14:paraId="0BA72FF6" w14:textId="3730547F" w:rsidR="00367BF8" w:rsidRPr="004444F0" w:rsidRDefault="00367BF8" w:rsidP="000F51A3">
      <w:pPr>
        <w:pStyle w:val="NoSpacing"/>
        <w:tabs>
          <w:tab w:val="right" w:leader="dot" w:pos="8730"/>
        </w:tabs>
        <w:spacing w:line="360" w:lineRule="auto"/>
        <w:ind w:firstLine="360"/>
      </w:pPr>
      <w:r w:rsidRPr="004444F0">
        <w:t>2.2.2. Mô hình hóa quy trình nghiệp vụ</w:t>
      </w:r>
      <w:r w:rsidR="00FC45B6">
        <w:t xml:space="preserve"> </w:t>
      </w:r>
      <w:r w:rsidR="00026089">
        <w:tab/>
      </w:r>
      <w:r w:rsidR="00FC45B6">
        <w:t>10</w:t>
      </w:r>
    </w:p>
    <w:p w14:paraId="78310FB0" w14:textId="54265FC1" w:rsidR="00A14789" w:rsidRPr="004444F0" w:rsidRDefault="00184B5D" w:rsidP="000F51A3">
      <w:pPr>
        <w:pStyle w:val="NoSpacing"/>
        <w:tabs>
          <w:tab w:val="right" w:leader="dot" w:pos="8730"/>
        </w:tabs>
        <w:spacing w:line="360" w:lineRule="auto"/>
        <w:ind w:firstLine="360"/>
      </w:pPr>
      <w:hyperlink r:id="rId12" w:tgtFrame="_blank" w:history="1">
        <w:r w:rsidR="00A14789" w:rsidRPr="004444F0">
          <w:rPr>
            <w:rStyle w:val="Hyperlink"/>
            <w:color w:val="auto"/>
            <w:u w:val="none"/>
          </w:rPr>
          <w:t>2.2.2.1</w:t>
        </w:r>
      </w:hyperlink>
      <w:r w:rsidR="00A14789" w:rsidRPr="004444F0">
        <w:t>. Mô hình hóa nghiệp vụ đặt vé online</w:t>
      </w:r>
      <w:r w:rsidR="00FC45B6">
        <w:t xml:space="preserve"> </w:t>
      </w:r>
      <w:r w:rsidR="00026089">
        <w:tab/>
      </w:r>
      <w:r w:rsidR="00FC45B6">
        <w:t>10</w:t>
      </w:r>
    </w:p>
    <w:p w14:paraId="4297BABF" w14:textId="5F34643A" w:rsidR="00301482" w:rsidRPr="004444F0" w:rsidRDefault="00184B5D" w:rsidP="000F51A3">
      <w:pPr>
        <w:pStyle w:val="NoSpacing"/>
        <w:tabs>
          <w:tab w:val="right" w:leader="dot" w:pos="8730"/>
        </w:tabs>
        <w:spacing w:line="360" w:lineRule="auto"/>
        <w:ind w:firstLine="360"/>
      </w:pPr>
      <w:hyperlink r:id="rId13" w:tgtFrame="_blank" w:history="1">
        <w:r w:rsidR="00301482" w:rsidRPr="004444F0">
          <w:rPr>
            <w:rStyle w:val="Hyperlink"/>
            <w:color w:val="auto"/>
            <w:u w:val="none"/>
          </w:rPr>
          <w:t>2.2.2.2</w:t>
        </w:r>
      </w:hyperlink>
      <w:r w:rsidR="00301482" w:rsidRPr="004444F0">
        <w:t>. Mô hình hóa nghiệp vụ Tra cứu phiếu đặt vé</w:t>
      </w:r>
      <w:r w:rsidR="00FC45B6">
        <w:t xml:space="preserve"> </w:t>
      </w:r>
      <w:r w:rsidR="00026089">
        <w:tab/>
      </w:r>
      <w:r w:rsidR="00FC45B6">
        <w:t>12</w:t>
      </w:r>
    </w:p>
    <w:p w14:paraId="7F932D7D" w14:textId="77F5DB3C" w:rsidR="000C24FE" w:rsidRPr="004444F0" w:rsidRDefault="00184B5D" w:rsidP="000F51A3">
      <w:pPr>
        <w:pStyle w:val="NoSpacing"/>
        <w:tabs>
          <w:tab w:val="right" w:leader="dot" w:pos="8730"/>
        </w:tabs>
        <w:spacing w:line="360" w:lineRule="auto"/>
        <w:ind w:firstLine="360"/>
      </w:pPr>
      <w:hyperlink r:id="rId14" w:tgtFrame="_blank" w:history="1">
        <w:r w:rsidR="000C24FE" w:rsidRPr="004444F0">
          <w:rPr>
            <w:rStyle w:val="Hyperlink"/>
            <w:color w:val="auto"/>
            <w:u w:val="none"/>
          </w:rPr>
          <w:t>2.2.2.3</w:t>
        </w:r>
      </w:hyperlink>
      <w:r w:rsidR="000C24FE" w:rsidRPr="004444F0">
        <w:t>. Mô hình hóa nghiệp vụ tìm kiếm</w:t>
      </w:r>
      <w:r w:rsidR="00026089">
        <w:tab/>
      </w:r>
      <w:r w:rsidR="00FC45B6">
        <w:t xml:space="preserve"> 15</w:t>
      </w:r>
    </w:p>
    <w:p w14:paraId="5424E2CE" w14:textId="2DE888A8" w:rsidR="007A2B3E" w:rsidRPr="0051591F" w:rsidRDefault="00184B5D" w:rsidP="000F51A3">
      <w:pPr>
        <w:pStyle w:val="NoSpacing"/>
        <w:tabs>
          <w:tab w:val="right" w:leader="dot" w:pos="8730"/>
        </w:tabs>
        <w:spacing w:line="360" w:lineRule="auto"/>
        <w:ind w:firstLine="360"/>
      </w:pPr>
      <w:hyperlink r:id="rId15" w:tgtFrame="_blank" w:history="1">
        <w:r w:rsidR="007A2B3E" w:rsidRPr="004444F0">
          <w:rPr>
            <w:rStyle w:val="Hyperlink"/>
            <w:color w:val="auto"/>
            <w:u w:val="none"/>
          </w:rPr>
          <w:t>2.2.2.4</w:t>
        </w:r>
      </w:hyperlink>
      <w:r w:rsidR="007A2B3E" w:rsidRPr="004444F0">
        <w:t>. Mô hình nghiệp vụ thanh toán</w:t>
      </w:r>
      <w:r w:rsidR="00026089">
        <w:tab/>
      </w:r>
      <w:r w:rsidR="00FC45B6">
        <w:t xml:space="preserve"> 16</w:t>
      </w:r>
    </w:p>
    <w:p w14:paraId="3113B253" w14:textId="4CCF523F" w:rsidR="004444F0" w:rsidRPr="004444F0" w:rsidRDefault="00184B5D" w:rsidP="000F51A3">
      <w:pPr>
        <w:pStyle w:val="NoSpacing"/>
        <w:tabs>
          <w:tab w:val="right" w:leader="dot" w:pos="8730"/>
        </w:tabs>
        <w:spacing w:line="360" w:lineRule="auto"/>
        <w:ind w:firstLine="360"/>
      </w:pPr>
      <w:hyperlink r:id="rId16" w:tgtFrame="_blank" w:history="1">
        <w:r w:rsidR="004444F0" w:rsidRPr="004444F0">
          <w:rPr>
            <w:rStyle w:val="Hyperlink"/>
            <w:color w:val="auto"/>
            <w:u w:val="none"/>
          </w:rPr>
          <w:t>2.2.2.5</w:t>
        </w:r>
      </w:hyperlink>
      <w:r w:rsidR="004444F0" w:rsidRPr="004444F0">
        <w:t>. Mô hình hóa nghiệp vụ xuất vé</w:t>
      </w:r>
      <w:r w:rsidR="00026089">
        <w:tab/>
      </w:r>
      <w:r w:rsidR="00FC45B6">
        <w:t xml:space="preserve"> 18 </w:t>
      </w:r>
    </w:p>
    <w:p w14:paraId="617518CF" w14:textId="48932416" w:rsidR="00012643" w:rsidRPr="00546EFA" w:rsidRDefault="00012643" w:rsidP="000F51A3">
      <w:pPr>
        <w:tabs>
          <w:tab w:val="right" w:leader="dot" w:pos="8730"/>
        </w:tabs>
        <w:spacing w:line="360" w:lineRule="auto"/>
      </w:pPr>
      <w:r w:rsidRPr="00546EFA">
        <w:t>2.3. MÔ HÌNH HÓA CHỨC NĂNG</w:t>
      </w:r>
      <w:r w:rsidR="00026089">
        <w:tab/>
      </w:r>
      <w:r w:rsidRPr="00546EFA">
        <w:t xml:space="preserve"> </w:t>
      </w:r>
      <w:r w:rsidR="00FC45B6">
        <w:t>21</w:t>
      </w:r>
    </w:p>
    <w:p w14:paraId="195C41D0" w14:textId="73F3BFE6" w:rsidR="00012643" w:rsidRPr="00546EFA" w:rsidRDefault="00012643" w:rsidP="008B1F72">
      <w:pPr>
        <w:tabs>
          <w:tab w:val="right" w:leader="dot" w:pos="8730"/>
        </w:tabs>
        <w:spacing w:line="360" w:lineRule="auto"/>
        <w:ind w:left="360"/>
      </w:pPr>
      <w:r w:rsidRPr="00546EFA">
        <w:t>2.3.1. Sơ đồ Use Case hệ thống</w:t>
      </w:r>
      <w:r w:rsidR="00026089">
        <w:tab/>
      </w:r>
      <w:r w:rsidR="0000519F">
        <w:t xml:space="preserve"> 21</w:t>
      </w:r>
    </w:p>
    <w:p w14:paraId="4A22DF26" w14:textId="6915C1F4" w:rsidR="00455C2C" w:rsidRPr="00546EFA" w:rsidRDefault="00455C2C" w:rsidP="008B1F72">
      <w:pPr>
        <w:tabs>
          <w:tab w:val="right" w:leader="dot" w:pos="8730"/>
        </w:tabs>
        <w:spacing w:line="360" w:lineRule="auto"/>
        <w:ind w:left="360"/>
      </w:pPr>
      <w:r w:rsidRPr="00546EFA">
        <w:t>2.3.2. Đặc tả Use Case hệ thống</w:t>
      </w:r>
      <w:r w:rsidR="0000519F">
        <w:t xml:space="preserve"> </w:t>
      </w:r>
      <w:r w:rsidR="00026089">
        <w:tab/>
      </w:r>
      <w:r w:rsidR="0000519F">
        <w:t>23</w:t>
      </w:r>
    </w:p>
    <w:p w14:paraId="5A090795" w14:textId="02BEA0F6" w:rsidR="00455C2C" w:rsidRPr="00546EFA" w:rsidRDefault="00D10840" w:rsidP="000F51A3">
      <w:pPr>
        <w:tabs>
          <w:tab w:val="right" w:leader="dot" w:pos="8730"/>
        </w:tabs>
        <w:spacing w:line="360" w:lineRule="auto"/>
      </w:pPr>
      <w:r w:rsidRPr="00546EFA">
        <w:t>2.4. SƠ ĐỒ LỚP MỨC PHÂN TÍCH</w:t>
      </w:r>
      <w:r w:rsidR="0000519F">
        <w:t xml:space="preserve"> </w:t>
      </w:r>
      <w:r w:rsidR="00026089">
        <w:tab/>
      </w:r>
      <w:r w:rsidR="0000519F">
        <w:t xml:space="preserve">28 </w:t>
      </w:r>
    </w:p>
    <w:p w14:paraId="06CFA875" w14:textId="66319F62" w:rsidR="00A82378" w:rsidRPr="00546EFA" w:rsidRDefault="00A82378" w:rsidP="000F51A3">
      <w:pPr>
        <w:tabs>
          <w:tab w:val="right" w:leader="dot" w:pos="8730"/>
        </w:tabs>
        <w:spacing w:line="360" w:lineRule="auto"/>
      </w:pPr>
      <w:r w:rsidRPr="00546EFA">
        <w:t>2.5. TỔNG KẾT CHƯƠNG</w:t>
      </w:r>
      <w:r w:rsidR="0000519F">
        <w:t xml:space="preserve"> </w:t>
      </w:r>
      <w:r w:rsidR="00026089">
        <w:tab/>
      </w:r>
      <w:r w:rsidR="0000519F">
        <w:t>28</w:t>
      </w:r>
    </w:p>
    <w:p w14:paraId="2BB0DA6D" w14:textId="18BC5E47" w:rsidR="0000519F" w:rsidRDefault="00A30905" w:rsidP="000F51A3">
      <w:pPr>
        <w:tabs>
          <w:tab w:val="right" w:leader="dot" w:pos="8730"/>
        </w:tabs>
        <w:spacing w:line="360" w:lineRule="auto"/>
      </w:pPr>
      <w:r w:rsidRPr="008B1F72">
        <w:rPr>
          <w:b/>
        </w:rPr>
        <w:t xml:space="preserve">CHƯƠNG 3 THIẾT KẾ HỆ THỐNG </w:t>
      </w:r>
      <w:r w:rsidR="00026089">
        <w:tab/>
      </w:r>
      <w:r w:rsidR="005F1CC4">
        <w:t>29</w:t>
      </w:r>
    </w:p>
    <w:p w14:paraId="3564212D" w14:textId="0D7994F3" w:rsidR="005F1CC4" w:rsidRDefault="00A30905" w:rsidP="000F51A3">
      <w:pPr>
        <w:tabs>
          <w:tab w:val="right" w:leader="dot" w:pos="8730"/>
        </w:tabs>
        <w:spacing w:line="360" w:lineRule="auto"/>
      </w:pPr>
      <w:r w:rsidRPr="00546EFA">
        <w:t xml:space="preserve">3.1. GIỚI THIỆU </w:t>
      </w:r>
      <w:r w:rsidR="00026089">
        <w:tab/>
      </w:r>
      <w:r w:rsidR="005F1CC4">
        <w:t>29</w:t>
      </w:r>
    </w:p>
    <w:p w14:paraId="6C939079" w14:textId="0C53E8E0" w:rsidR="00A30905" w:rsidRPr="00546EFA" w:rsidRDefault="00A30905" w:rsidP="000F51A3">
      <w:pPr>
        <w:tabs>
          <w:tab w:val="right" w:leader="dot" w:pos="8730"/>
        </w:tabs>
        <w:spacing w:line="360" w:lineRule="auto"/>
      </w:pPr>
      <w:r w:rsidRPr="00546EFA">
        <w:t>3.2. THIẾT KẾ CSDL</w:t>
      </w:r>
      <w:r w:rsidR="005F1CC4">
        <w:t xml:space="preserve"> </w:t>
      </w:r>
      <w:r w:rsidR="00026089">
        <w:tab/>
      </w:r>
      <w:r w:rsidR="005F1CC4">
        <w:t>29</w:t>
      </w:r>
    </w:p>
    <w:p w14:paraId="5F089759" w14:textId="0A198E81" w:rsidR="00603825" w:rsidRPr="004444F0" w:rsidRDefault="00603825" w:rsidP="008B1F72">
      <w:pPr>
        <w:tabs>
          <w:tab w:val="right" w:leader="dot" w:pos="8730"/>
        </w:tabs>
        <w:spacing w:line="360" w:lineRule="auto"/>
        <w:ind w:firstLine="360"/>
      </w:pPr>
      <w:r w:rsidRPr="00546EFA">
        <w:t>3.2.1. Mô hình dữ liệu quan hệ</w:t>
      </w:r>
      <w:r w:rsidR="005F1CC4">
        <w:t xml:space="preserve"> </w:t>
      </w:r>
      <w:r w:rsidR="00026089">
        <w:tab/>
      </w:r>
      <w:r w:rsidR="005F1CC4">
        <w:t>30</w:t>
      </w:r>
    </w:p>
    <w:p w14:paraId="5DE925E5" w14:textId="117C9606" w:rsidR="00D00E5B" w:rsidRPr="00546EFA" w:rsidRDefault="009C0F06" w:rsidP="008B1F72">
      <w:pPr>
        <w:tabs>
          <w:tab w:val="right" w:leader="dot" w:pos="8730"/>
        </w:tabs>
        <w:spacing w:line="360" w:lineRule="auto"/>
        <w:ind w:firstLine="360"/>
      </w:pPr>
      <w:r w:rsidRPr="00546EFA">
        <w:t>3.2.2. Ràng buộc toàn vẹn</w:t>
      </w:r>
      <w:r w:rsidR="00026089">
        <w:tab/>
      </w:r>
      <w:r w:rsidR="005F1CC4">
        <w:t xml:space="preserve"> 33</w:t>
      </w:r>
    </w:p>
    <w:p w14:paraId="6FE074F7" w14:textId="73942FA1" w:rsidR="00BB02B1" w:rsidRPr="00546EFA" w:rsidRDefault="00D00E5B" w:rsidP="000F51A3">
      <w:pPr>
        <w:tabs>
          <w:tab w:val="right" w:leader="dot" w:pos="8730"/>
        </w:tabs>
        <w:spacing w:line="360" w:lineRule="auto"/>
      </w:pPr>
      <w:r w:rsidRPr="00546EFA">
        <w:t>3.3. SƠ ĐỒ LỚP Ở MỨC THIẾT KẾ</w:t>
      </w:r>
      <w:r w:rsidR="005F1CC4">
        <w:t xml:space="preserve"> </w:t>
      </w:r>
      <w:r w:rsidR="00026089">
        <w:tab/>
      </w:r>
      <w:r w:rsidR="005F1CC4">
        <w:t xml:space="preserve">34 </w:t>
      </w:r>
    </w:p>
    <w:p w14:paraId="7C9292BA" w14:textId="28C7A365" w:rsidR="005F1CC4" w:rsidRPr="00546EFA" w:rsidRDefault="00BB02B1" w:rsidP="000F51A3">
      <w:pPr>
        <w:tabs>
          <w:tab w:val="right" w:leader="dot" w:pos="8730"/>
        </w:tabs>
        <w:spacing w:line="360" w:lineRule="auto"/>
      </w:pPr>
      <w:r w:rsidRPr="00546EFA">
        <w:t>3.4. THIẾT KẾ GIAO DIỆN HỆ THỐNG</w:t>
      </w:r>
      <w:r w:rsidR="005F1CC4">
        <w:t xml:space="preserve"> </w:t>
      </w:r>
      <w:r w:rsidR="00026089">
        <w:tab/>
      </w:r>
      <w:r w:rsidR="004269B8">
        <w:t>34</w:t>
      </w:r>
    </w:p>
    <w:p w14:paraId="31245DCB" w14:textId="3C5F402E" w:rsidR="00C05BC8" w:rsidRPr="00546EFA" w:rsidRDefault="00C05BC8" w:rsidP="000F51A3">
      <w:pPr>
        <w:tabs>
          <w:tab w:val="right" w:leader="dot" w:pos="8730"/>
        </w:tabs>
        <w:spacing w:line="360" w:lineRule="auto"/>
      </w:pPr>
      <w:r w:rsidRPr="00546EFA">
        <w:t>3.5. THIẾT KẾ CHỨC NĂNG HỆ TH</w:t>
      </w:r>
      <w:r w:rsidRPr="00546EFA">
        <w:t>ỐNG</w:t>
      </w:r>
      <w:r w:rsidR="00133D48">
        <w:tab/>
      </w:r>
      <w:r w:rsidR="00B34406">
        <w:t>52</w:t>
      </w:r>
    </w:p>
    <w:p w14:paraId="04422201" w14:textId="76A71F5B" w:rsidR="00296DAE" w:rsidRPr="00546EFA" w:rsidRDefault="00C05BC8" w:rsidP="008B1F72">
      <w:pPr>
        <w:tabs>
          <w:tab w:val="right" w:leader="dot" w:pos="8730"/>
        </w:tabs>
        <w:spacing w:line="360" w:lineRule="auto"/>
        <w:ind w:left="360"/>
      </w:pPr>
      <w:r w:rsidRPr="00546EFA">
        <w:t>3.5.1. Chức năng thêm khách hàng</w:t>
      </w:r>
      <w:r w:rsidR="00B34406">
        <w:t xml:space="preserve"> </w:t>
      </w:r>
      <w:r w:rsidR="00026089">
        <w:tab/>
      </w:r>
      <w:r w:rsidR="00B34406">
        <w:t>52</w:t>
      </w:r>
    </w:p>
    <w:p w14:paraId="64946051" w14:textId="046AEB49" w:rsidR="00B34406" w:rsidRDefault="00296DAE" w:rsidP="000F51A3">
      <w:pPr>
        <w:tabs>
          <w:tab w:val="right" w:leader="dot" w:pos="8730"/>
        </w:tabs>
        <w:spacing w:line="360" w:lineRule="auto"/>
      </w:pPr>
      <w:r w:rsidRPr="008B1F72">
        <w:rPr>
          <w:b/>
        </w:rPr>
        <w:t>CHƯƠNG 4. CÀI ĐẶT THỰC NGHIỆM</w:t>
      </w:r>
      <w:r w:rsidR="00133D48">
        <w:tab/>
      </w:r>
      <w:r w:rsidRPr="00546EFA">
        <w:t xml:space="preserve"> </w:t>
      </w:r>
      <w:r w:rsidR="00B34406">
        <w:t>54</w:t>
      </w:r>
    </w:p>
    <w:p w14:paraId="1E998120" w14:textId="14D10180" w:rsidR="00BF266F" w:rsidRPr="00546EFA" w:rsidRDefault="00296DAE" w:rsidP="000F51A3">
      <w:pPr>
        <w:tabs>
          <w:tab w:val="right" w:leader="dot" w:pos="8730"/>
        </w:tabs>
        <w:spacing w:line="360" w:lineRule="auto"/>
      </w:pPr>
      <w:r w:rsidRPr="00546EFA">
        <w:t>4.1. Hướng dẫn cài đặ</w:t>
      </w:r>
      <w:r w:rsidR="00BF266F" w:rsidRPr="00546EFA">
        <w:t>t</w:t>
      </w:r>
      <w:r w:rsidR="00B34406">
        <w:t xml:space="preserve"> </w:t>
      </w:r>
      <w:r w:rsidR="00133D48">
        <w:tab/>
      </w:r>
      <w:r w:rsidR="00B34406">
        <w:t>54</w:t>
      </w:r>
    </w:p>
    <w:p w14:paraId="746A2554" w14:textId="313344E5" w:rsidR="00F62F5A" w:rsidRPr="00546EFA" w:rsidRDefault="00BF266F" w:rsidP="000F51A3">
      <w:pPr>
        <w:tabs>
          <w:tab w:val="right" w:leader="dot" w:pos="8730"/>
        </w:tabs>
        <w:spacing w:line="360" w:lineRule="auto"/>
      </w:pPr>
      <w:r w:rsidRPr="00546EFA">
        <w:t>4.2. Một số mã nguồn ứng dụng</w:t>
      </w:r>
      <w:r w:rsidR="00133D48">
        <w:tab/>
      </w:r>
      <w:r w:rsidR="00B34406">
        <w:t xml:space="preserve"> 54</w:t>
      </w:r>
    </w:p>
    <w:p w14:paraId="0F34F8E9" w14:textId="16E6E447" w:rsidR="00546EFA" w:rsidRPr="00546EFA" w:rsidRDefault="00F62F5A" w:rsidP="000F51A3">
      <w:pPr>
        <w:pStyle w:val="NoSpacing"/>
        <w:tabs>
          <w:tab w:val="right" w:leader="dot" w:pos="8730"/>
        </w:tabs>
        <w:spacing w:line="360" w:lineRule="auto"/>
      </w:pPr>
      <w:r w:rsidRPr="00B93EDB">
        <w:rPr>
          <w:b/>
        </w:rPr>
        <w:t>KẾT LUẬN</w:t>
      </w:r>
      <w:r w:rsidR="00133D48">
        <w:rPr>
          <w:b/>
          <w:bCs/>
        </w:rPr>
        <w:tab/>
      </w:r>
      <w:r w:rsidR="00B34406">
        <w:t xml:space="preserve"> 62</w:t>
      </w:r>
    </w:p>
    <w:p w14:paraId="6BC34492" w14:textId="3DBF88C1" w:rsidR="00695A12" w:rsidRDefault="008B1F72" w:rsidP="000F51A3">
      <w:pPr>
        <w:tabs>
          <w:tab w:val="right" w:leader="dot" w:pos="8730"/>
        </w:tabs>
        <w:spacing w:line="360" w:lineRule="auto"/>
      </w:pPr>
      <w:r w:rsidRPr="00B93EDB">
        <w:rPr>
          <w:b/>
          <w:bCs/>
        </w:rPr>
        <w:t>TÀI LIỆU THAM KHẢO</w:t>
      </w:r>
      <w:r w:rsidR="00133D48">
        <w:rPr>
          <w:b/>
          <w:bCs/>
        </w:rPr>
        <w:tab/>
      </w:r>
      <w:r w:rsidR="00B34406">
        <w:t xml:space="preserve"> 63</w:t>
      </w:r>
    </w:p>
    <w:p w14:paraId="262217E5" w14:textId="77777777" w:rsidR="00695A12" w:rsidRDefault="00695A12" w:rsidP="00026089">
      <w:pPr>
        <w:tabs>
          <w:tab w:val="right" w:leader="dot" w:pos="8730"/>
        </w:tabs>
      </w:pPr>
    </w:p>
    <w:p w14:paraId="3DED6E20" w14:textId="77777777" w:rsidR="00695A12" w:rsidRDefault="00695A12" w:rsidP="00026089">
      <w:pPr>
        <w:tabs>
          <w:tab w:val="right" w:leader="dot" w:pos="8730"/>
        </w:tabs>
      </w:pPr>
    </w:p>
    <w:p w14:paraId="09E65E92" w14:textId="77777777" w:rsidR="00695A12" w:rsidRDefault="00695A12" w:rsidP="00026089">
      <w:pPr>
        <w:tabs>
          <w:tab w:val="right" w:leader="dot" w:pos="8730"/>
        </w:tabs>
      </w:pPr>
    </w:p>
    <w:p w14:paraId="3E6E8FA3" w14:textId="77777777" w:rsidR="00695A12" w:rsidRPr="00AC5C1B" w:rsidRDefault="00695A12" w:rsidP="00695A12">
      <w:pPr>
        <w:jc w:val="center"/>
        <w:rPr>
          <w:b/>
          <w:bCs/>
          <w:sz w:val="28"/>
          <w:szCs w:val="28"/>
        </w:rPr>
      </w:pPr>
      <w:r w:rsidRPr="00AC5C1B">
        <w:rPr>
          <w:b/>
          <w:bCs/>
          <w:sz w:val="28"/>
          <w:szCs w:val="28"/>
        </w:rPr>
        <w:t>BẢNG PHÂN CÔNG CÔNG VIỆC NHÓM</w:t>
      </w:r>
    </w:p>
    <w:p w14:paraId="32892DD7" w14:textId="77777777" w:rsidR="00695A12" w:rsidRPr="00AC5C1B" w:rsidRDefault="00695A12" w:rsidP="00695A12">
      <w:pPr>
        <w:jc w:val="center"/>
        <w:rPr>
          <w:b/>
          <w:bCs/>
          <w:sz w:val="28"/>
          <w:szCs w:val="28"/>
        </w:rPr>
      </w:pPr>
      <w:r w:rsidRPr="00AC5C1B">
        <w:rPr>
          <w:b/>
          <w:bCs/>
          <w:sz w:val="28"/>
          <w:szCs w:val="28"/>
        </w:rPr>
        <w:t>NHÓM: SWEETIE</w:t>
      </w:r>
    </w:p>
    <w:tbl>
      <w:tblPr>
        <w:tblStyle w:val="TableGrid"/>
        <w:tblW w:w="0" w:type="auto"/>
        <w:tblLayout w:type="fixed"/>
        <w:tblLook w:val="04A0" w:firstRow="1" w:lastRow="0" w:firstColumn="1" w:lastColumn="0" w:noHBand="0" w:noVBand="1"/>
      </w:tblPr>
      <w:tblGrid>
        <w:gridCol w:w="772"/>
        <w:gridCol w:w="2913"/>
        <w:gridCol w:w="1980"/>
        <w:gridCol w:w="2410"/>
        <w:gridCol w:w="1320"/>
      </w:tblGrid>
      <w:tr w:rsidR="00695A12" w14:paraId="0D74BA84" w14:textId="77777777" w:rsidTr="00695A12">
        <w:trPr>
          <w:trHeight w:val="899"/>
        </w:trPr>
        <w:tc>
          <w:tcPr>
            <w:tcW w:w="77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B071D6" w14:textId="77777777" w:rsidR="00695A12" w:rsidRPr="00AC5C1B" w:rsidRDefault="00695A12">
            <w:pPr>
              <w:jc w:val="center"/>
              <w:rPr>
                <w:b/>
                <w:bCs/>
              </w:rPr>
            </w:pPr>
            <w:r w:rsidRPr="00AC5C1B">
              <w:rPr>
                <w:b/>
                <w:bCs/>
              </w:rPr>
              <w:t>STT</w:t>
            </w:r>
          </w:p>
        </w:tc>
        <w:tc>
          <w:tcPr>
            <w:tcW w:w="29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0C0BB0" w14:textId="77777777" w:rsidR="00695A12" w:rsidRPr="00AC5C1B" w:rsidRDefault="00695A12">
            <w:pPr>
              <w:jc w:val="center"/>
              <w:rPr>
                <w:b/>
                <w:bCs/>
              </w:rPr>
            </w:pPr>
            <w:r w:rsidRPr="00AC5C1B">
              <w:rPr>
                <w:b/>
                <w:bCs/>
              </w:rPr>
              <w:t>Họ và tên</w:t>
            </w:r>
          </w:p>
        </w:tc>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293CD2" w14:textId="77777777" w:rsidR="00695A12" w:rsidRPr="00AC5C1B" w:rsidRDefault="00695A12">
            <w:pPr>
              <w:jc w:val="center"/>
              <w:rPr>
                <w:b/>
                <w:bCs/>
              </w:rPr>
            </w:pPr>
            <w:r w:rsidRPr="00AC5C1B">
              <w:rPr>
                <w:b/>
                <w:bCs/>
              </w:rPr>
              <w:t>MSSV</w:t>
            </w:r>
          </w:p>
        </w:tc>
        <w:tc>
          <w:tcPr>
            <w:tcW w:w="241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0F34FA" w14:textId="77777777" w:rsidR="00695A12" w:rsidRPr="00AC5C1B" w:rsidRDefault="00695A12">
            <w:pPr>
              <w:jc w:val="center"/>
              <w:rPr>
                <w:b/>
                <w:bCs/>
              </w:rPr>
            </w:pPr>
            <w:r w:rsidRPr="00AC5C1B">
              <w:rPr>
                <w:b/>
                <w:bCs/>
              </w:rPr>
              <w:t>Phân công</w:t>
            </w:r>
          </w:p>
        </w:tc>
        <w:tc>
          <w:tcPr>
            <w:tcW w:w="13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706237" w14:textId="77777777" w:rsidR="00695A12" w:rsidRPr="00AC5C1B" w:rsidRDefault="00695A12">
            <w:pPr>
              <w:jc w:val="center"/>
              <w:rPr>
                <w:b/>
                <w:bCs/>
              </w:rPr>
            </w:pPr>
            <w:r w:rsidRPr="00AC5C1B">
              <w:rPr>
                <w:b/>
                <w:bCs/>
              </w:rPr>
              <w:t>Đánh giá</w:t>
            </w:r>
          </w:p>
        </w:tc>
      </w:tr>
      <w:tr w:rsidR="00695A12" w14:paraId="4C3417AC" w14:textId="77777777" w:rsidTr="00695A12">
        <w:trPr>
          <w:trHeight w:val="1361"/>
        </w:trPr>
        <w:tc>
          <w:tcPr>
            <w:tcW w:w="772" w:type="dxa"/>
            <w:tcBorders>
              <w:top w:val="single" w:sz="4" w:space="0" w:color="auto"/>
              <w:left w:val="single" w:sz="4" w:space="0" w:color="auto"/>
              <w:bottom w:val="single" w:sz="4" w:space="0" w:color="auto"/>
              <w:right w:val="single" w:sz="4" w:space="0" w:color="auto"/>
            </w:tcBorders>
            <w:vAlign w:val="center"/>
            <w:hideMark/>
          </w:tcPr>
          <w:p w14:paraId="522407F5" w14:textId="77777777" w:rsidR="00695A12" w:rsidRPr="00AC5C1B" w:rsidRDefault="00695A12">
            <w:pPr>
              <w:jc w:val="center"/>
            </w:pPr>
            <w:r w:rsidRPr="00AC5C1B">
              <w:t>1</w:t>
            </w:r>
          </w:p>
        </w:tc>
        <w:tc>
          <w:tcPr>
            <w:tcW w:w="2913" w:type="dxa"/>
            <w:tcBorders>
              <w:top w:val="single" w:sz="4" w:space="0" w:color="auto"/>
              <w:left w:val="single" w:sz="4" w:space="0" w:color="auto"/>
              <w:bottom w:val="single" w:sz="4" w:space="0" w:color="auto"/>
              <w:right w:val="single" w:sz="4" w:space="0" w:color="auto"/>
            </w:tcBorders>
            <w:vAlign w:val="center"/>
            <w:hideMark/>
          </w:tcPr>
          <w:p w14:paraId="4B523013" w14:textId="77777777" w:rsidR="00695A12" w:rsidRPr="00AC5C1B" w:rsidRDefault="00695A12">
            <w:r w:rsidRPr="00AC5C1B">
              <w:t>Hoàng Thị Xuân Duyên</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B0B1C39" w14:textId="77777777" w:rsidR="00695A12" w:rsidRPr="00AC5C1B" w:rsidRDefault="00695A12">
            <w:pPr>
              <w:jc w:val="center"/>
            </w:pPr>
            <w:r w:rsidRPr="00AC5C1B">
              <w:t>46.01.104.042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64468FF2" w14:textId="77777777" w:rsidR="00695A12" w:rsidRPr="00AC5C1B" w:rsidRDefault="00695A12">
            <w:r w:rsidRPr="00AC5C1B">
              <w:t>Tìm hiểu thông tin khảo sát đồ án, thiết kế PPT.</w:t>
            </w:r>
          </w:p>
        </w:tc>
        <w:tc>
          <w:tcPr>
            <w:tcW w:w="1320" w:type="dxa"/>
            <w:tcBorders>
              <w:top w:val="single" w:sz="4" w:space="0" w:color="auto"/>
              <w:left w:val="single" w:sz="4" w:space="0" w:color="auto"/>
              <w:bottom w:val="single" w:sz="4" w:space="0" w:color="auto"/>
              <w:right w:val="single" w:sz="4" w:space="0" w:color="auto"/>
            </w:tcBorders>
            <w:vAlign w:val="center"/>
            <w:hideMark/>
          </w:tcPr>
          <w:p w14:paraId="020D1D92" w14:textId="3B7F1FB8" w:rsidR="00695A12" w:rsidRPr="00AC5C1B" w:rsidRDefault="00695A12">
            <w:pPr>
              <w:jc w:val="center"/>
            </w:pPr>
            <w:r w:rsidRPr="00AC5C1B">
              <w:t>9</w:t>
            </w:r>
            <w:r w:rsidR="00CC3AB7">
              <w:t>0</w:t>
            </w:r>
            <w:r w:rsidRPr="00AC5C1B">
              <w:t>%</w:t>
            </w:r>
          </w:p>
        </w:tc>
      </w:tr>
      <w:tr w:rsidR="00695A12" w14:paraId="6D08E45E" w14:textId="77777777" w:rsidTr="00695A12">
        <w:trPr>
          <w:trHeight w:val="1361"/>
        </w:trPr>
        <w:tc>
          <w:tcPr>
            <w:tcW w:w="772" w:type="dxa"/>
            <w:tcBorders>
              <w:top w:val="single" w:sz="4" w:space="0" w:color="auto"/>
              <w:left w:val="single" w:sz="4" w:space="0" w:color="auto"/>
              <w:bottom w:val="single" w:sz="4" w:space="0" w:color="auto"/>
              <w:right w:val="single" w:sz="4" w:space="0" w:color="auto"/>
            </w:tcBorders>
            <w:vAlign w:val="center"/>
            <w:hideMark/>
          </w:tcPr>
          <w:p w14:paraId="057CECB8" w14:textId="77777777" w:rsidR="00695A12" w:rsidRPr="00AC5C1B" w:rsidRDefault="00695A12">
            <w:pPr>
              <w:jc w:val="center"/>
            </w:pPr>
            <w:r w:rsidRPr="00AC5C1B">
              <w:t>2</w:t>
            </w:r>
          </w:p>
        </w:tc>
        <w:tc>
          <w:tcPr>
            <w:tcW w:w="2913" w:type="dxa"/>
            <w:tcBorders>
              <w:top w:val="single" w:sz="4" w:space="0" w:color="auto"/>
              <w:left w:val="single" w:sz="4" w:space="0" w:color="auto"/>
              <w:bottom w:val="single" w:sz="4" w:space="0" w:color="auto"/>
              <w:right w:val="single" w:sz="4" w:space="0" w:color="auto"/>
            </w:tcBorders>
            <w:vAlign w:val="center"/>
            <w:hideMark/>
          </w:tcPr>
          <w:p w14:paraId="2492010C" w14:textId="77777777" w:rsidR="00695A12" w:rsidRPr="00AC5C1B" w:rsidRDefault="00695A12">
            <w:r w:rsidRPr="00AC5C1B">
              <w:t>Chu Thị Thái Hiền</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03EF7AA" w14:textId="77777777" w:rsidR="00695A12" w:rsidRPr="00AC5C1B" w:rsidRDefault="00695A12">
            <w:pPr>
              <w:jc w:val="center"/>
            </w:pPr>
            <w:r w:rsidRPr="00AC5C1B">
              <w:t>46.01.104.052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AAFE11D" w14:textId="77777777" w:rsidR="00695A12" w:rsidRPr="00AC5C1B" w:rsidRDefault="00695A12">
            <w:r w:rsidRPr="00AC5C1B">
              <w:t>Tìm hiểu thông tin cách vẽ các sơ đồ trên ứng dụng Rational Rose, code và tìm hiểu cơ sở dữ liệu.</w:t>
            </w:r>
          </w:p>
        </w:tc>
        <w:tc>
          <w:tcPr>
            <w:tcW w:w="1320" w:type="dxa"/>
            <w:tcBorders>
              <w:top w:val="single" w:sz="4" w:space="0" w:color="auto"/>
              <w:left w:val="single" w:sz="4" w:space="0" w:color="auto"/>
              <w:bottom w:val="single" w:sz="4" w:space="0" w:color="auto"/>
              <w:right w:val="single" w:sz="4" w:space="0" w:color="auto"/>
            </w:tcBorders>
            <w:vAlign w:val="center"/>
            <w:hideMark/>
          </w:tcPr>
          <w:p w14:paraId="285C03C2" w14:textId="77777777" w:rsidR="00695A12" w:rsidRPr="00AC5C1B" w:rsidRDefault="00695A12">
            <w:pPr>
              <w:jc w:val="center"/>
            </w:pPr>
            <w:r w:rsidRPr="00AC5C1B">
              <w:t>100%</w:t>
            </w:r>
          </w:p>
        </w:tc>
      </w:tr>
      <w:tr w:rsidR="00695A12" w14:paraId="5FA202BB" w14:textId="77777777" w:rsidTr="00695A12">
        <w:trPr>
          <w:trHeight w:val="1361"/>
        </w:trPr>
        <w:tc>
          <w:tcPr>
            <w:tcW w:w="772" w:type="dxa"/>
            <w:tcBorders>
              <w:top w:val="single" w:sz="4" w:space="0" w:color="auto"/>
              <w:left w:val="single" w:sz="4" w:space="0" w:color="auto"/>
              <w:bottom w:val="single" w:sz="4" w:space="0" w:color="auto"/>
              <w:right w:val="single" w:sz="4" w:space="0" w:color="auto"/>
            </w:tcBorders>
            <w:vAlign w:val="center"/>
            <w:hideMark/>
          </w:tcPr>
          <w:p w14:paraId="092DE183" w14:textId="77777777" w:rsidR="00695A12" w:rsidRPr="00AC5C1B" w:rsidRDefault="00695A12">
            <w:pPr>
              <w:jc w:val="center"/>
            </w:pPr>
            <w:r w:rsidRPr="00AC5C1B">
              <w:t>3</w:t>
            </w:r>
          </w:p>
        </w:tc>
        <w:tc>
          <w:tcPr>
            <w:tcW w:w="2913" w:type="dxa"/>
            <w:tcBorders>
              <w:top w:val="single" w:sz="4" w:space="0" w:color="auto"/>
              <w:left w:val="single" w:sz="4" w:space="0" w:color="auto"/>
              <w:bottom w:val="single" w:sz="4" w:space="0" w:color="auto"/>
              <w:right w:val="single" w:sz="4" w:space="0" w:color="auto"/>
            </w:tcBorders>
            <w:vAlign w:val="center"/>
            <w:hideMark/>
          </w:tcPr>
          <w:p w14:paraId="40311FB4" w14:textId="77777777" w:rsidR="00695A12" w:rsidRPr="00AC5C1B" w:rsidRDefault="00695A12">
            <w:r w:rsidRPr="00AC5C1B">
              <w:t>Trần Thị Hải Yến</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79A1050" w14:textId="77777777" w:rsidR="00695A12" w:rsidRPr="00AC5C1B" w:rsidRDefault="00695A12">
            <w:pPr>
              <w:jc w:val="center"/>
            </w:pPr>
            <w:r w:rsidRPr="00AC5C1B">
              <w:t>46.01.104.226</w:t>
            </w:r>
          </w:p>
        </w:tc>
        <w:tc>
          <w:tcPr>
            <w:tcW w:w="2410" w:type="dxa"/>
            <w:tcBorders>
              <w:top w:val="single" w:sz="4" w:space="0" w:color="auto"/>
              <w:left w:val="single" w:sz="4" w:space="0" w:color="auto"/>
              <w:bottom w:val="single" w:sz="4" w:space="0" w:color="auto"/>
              <w:right w:val="single" w:sz="4" w:space="0" w:color="auto"/>
            </w:tcBorders>
            <w:vAlign w:val="center"/>
            <w:hideMark/>
          </w:tcPr>
          <w:p w14:paraId="2C709153" w14:textId="77777777" w:rsidR="00695A12" w:rsidRPr="00AC5C1B" w:rsidRDefault="00695A12">
            <w:r w:rsidRPr="00AC5C1B">
              <w:t xml:space="preserve">Tìm hiểu cách vẽ các sơ đồ trên ứng dụng Rational Rose, code và hoàn chỉnh bản Word. </w:t>
            </w:r>
          </w:p>
        </w:tc>
        <w:tc>
          <w:tcPr>
            <w:tcW w:w="1320" w:type="dxa"/>
            <w:tcBorders>
              <w:top w:val="single" w:sz="4" w:space="0" w:color="auto"/>
              <w:left w:val="single" w:sz="4" w:space="0" w:color="auto"/>
              <w:bottom w:val="single" w:sz="4" w:space="0" w:color="auto"/>
              <w:right w:val="single" w:sz="4" w:space="0" w:color="auto"/>
            </w:tcBorders>
            <w:vAlign w:val="center"/>
            <w:hideMark/>
          </w:tcPr>
          <w:p w14:paraId="7583E2D5" w14:textId="77777777" w:rsidR="00695A12" w:rsidRPr="00AC5C1B" w:rsidRDefault="00695A12">
            <w:pPr>
              <w:jc w:val="center"/>
            </w:pPr>
            <w:r w:rsidRPr="00AC5C1B">
              <w:t>100%</w:t>
            </w:r>
          </w:p>
        </w:tc>
      </w:tr>
    </w:tbl>
    <w:p w14:paraId="7DFCA38E" w14:textId="58A69671" w:rsidR="00374FFD" w:rsidRDefault="00052376" w:rsidP="00026089">
      <w:pPr>
        <w:tabs>
          <w:tab w:val="right" w:leader="dot" w:pos="8730"/>
        </w:tabs>
        <w:rPr>
          <w:b/>
          <w:sz w:val="36"/>
          <w:szCs w:val="36"/>
        </w:rPr>
      </w:pPr>
      <w:r w:rsidRPr="00CF046C">
        <w:rPr>
          <w:b/>
          <w:bCs/>
          <w:sz w:val="36"/>
          <w:szCs w:val="36"/>
        </w:rPr>
        <w:br w:type="page"/>
      </w:r>
    </w:p>
    <w:p w14:paraId="0757113E" w14:textId="77777777" w:rsidR="00374FFD" w:rsidRDefault="00374FFD" w:rsidP="00374FFD">
      <w:pPr>
        <w:spacing w:line="312" w:lineRule="auto"/>
        <w:ind w:left="170"/>
        <w:jc w:val="center"/>
        <w:rPr>
          <w:b/>
          <w:sz w:val="36"/>
          <w:szCs w:val="36"/>
        </w:rPr>
      </w:pPr>
      <w:r w:rsidRPr="006E59F0">
        <w:rPr>
          <w:b/>
          <w:sz w:val="36"/>
          <w:szCs w:val="36"/>
        </w:rPr>
        <w:lastRenderedPageBreak/>
        <w:t>DANH MỤC CÁC HÌNH VẼ VÀ ĐỒ THỊ</w:t>
      </w:r>
    </w:p>
    <w:p w14:paraId="50B1802B" w14:textId="55DB7FCE" w:rsidR="002E0964" w:rsidRPr="0099577A" w:rsidRDefault="002E0964" w:rsidP="002E0964">
      <w:pPr>
        <w:tabs>
          <w:tab w:val="right" w:leader="dot" w:pos="9000"/>
        </w:tabs>
        <w:spacing w:line="360" w:lineRule="auto"/>
        <w:rPr>
          <w:sz w:val="26"/>
          <w:szCs w:val="26"/>
        </w:rPr>
      </w:pPr>
      <w:r w:rsidRPr="0099577A">
        <w:rPr>
          <w:sz w:val="26"/>
          <w:szCs w:val="26"/>
        </w:rPr>
        <w:t xml:space="preserve">Hình 1.1: Giao diện trang chủ của trang web </w:t>
      </w:r>
      <w:hyperlink r:id="rId17" w:history="1">
        <w:r w:rsidRPr="0099577A">
          <w:rPr>
            <w:rStyle w:val="Hyperlink"/>
            <w:color w:val="auto"/>
            <w:sz w:val="26"/>
            <w:szCs w:val="26"/>
            <w:u w:val="none"/>
          </w:rPr>
          <w:t>https://dsvn.vn/</w:t>
        </w:r>
      </w:hyperlink>
      <w:r w:rsidRPr="0099577A">
        <w:rPr>
          <w:sz w:val="26"/>
          <w:szCs w:val="26"/>
        </w:rPr>
        <w:t xml:space="preserve">   </w:t>
      </w:r>
      <w:r>
        <w:rPr>
          <w:sz w:val="26"/>
          <w:szCs w:val="26"/>
        </w:rPr>
        <w:tab/>
      </w:r>
      <w:r w:rsidRPr="0099577A">
        <w:rPr>
          <w:sz w:val="26"/>
          <w:szCs w:val="26"/>
        </w:rPr>
        <w:t>6</w:t>
      </w:r>
    </w:p>
    <w:p w14:paraId="448EDCFF" w14:textId="77EE39A3" w:rsidR="002E0964" w:rsidRPr="0099577A" w:rsidRDefault="002E0964" w:rsidP="002E0964">
      <w:pPr>
        <w:tabs>
          <w:tab w:val="right" w:leader="dot" w:pos="9000"/>
        </w:tabs>
        <w:spacing w:line="360" w:lineRule="auto"/>
        <w:rPr>
          <w:sz w:val="26"/>
          <w:szCs w:val="26"/>
        </w:rPr>
      </w:pPr>
      <w:r w:rsidRPr="0099577A">
        <w:rPr>
          <w:sz w:val="26"/>
          <w:szCs w:val="26"/>
        </w:rPr>
        <w:t xml:space="preserve">Hình 1.2: Giao diện trang chủ của trang web </w:t>
      </w:r>
      <w:hyperlink r:id="rId18" w:history="1">
        <w:r w:rsidRPr="0099577A">
          <w:rPr>
            <w:rStyle w:val="Hyperlink"/>
            <w:color w:val="auto"/>
            <w:sz w:val="26"/>
            <w:szCs w:val="26"/>
            <w:u w:val="none"/>
          </w:rPr>
          <w:t>http://giare.vetau.vn/</w:t>
        </w:r>
      </w:hyperlink>
      <w:r>
        <w:rPr>
          <w:rStyle w:val="Hyperlink"/>
          <w:color w:val="auto"/>
          <w:sz w:val="26"/>
          <w:szCs w:val="26"/>
          <w:u w:val="none"/>
        </w:rPr>
        <w:tab/>
      </w:r>
      <w:r w:rsidRPr="0099577A">
        <w:rPr>
          <w:rStyle w:val="Hyperlink"/>
          <w:color w:val="auto"/>
          <w:sz w:val="26"/>
          <w:szCs w:val="26"/>
          <w:u w:val="none"/>
        </w:rPr>
        <w:t xml:space="preserve">  </w:t>
      </w:r>
      <w:r w:rsidRPr="0099577A">
        <w:rPr>
          <w:sz w:val="26"/>
          <w:szCs w:val="26"/>
        </w:rPr>
        <w:t>6</w:t>
      </w:r>
    </w:p>
    <w:p w14:paraId="37C0F848" w14:textId="1A09A4D5" w:rsidR="002E0964" w:rsidRPr="0099577A" w:rsidRDefault="002E0964" w:rsidP="002E0964">
      <w:pPr>
        <w:tabs>
          <w:tab w:val="right" w:leader="dot" w:pos="9000"/>
        </w:tabs>
        <w:spacing w:after="160" w:line="360" w:lineRule="auto"/>
        <w:rPr>
          <w:sz w:val="26"/>
          <w:szCs w:val="26"/>
        </w:rPr>
      </w:pPr>
      <w:r w:rsidRPr="0099577A">
        <w:rPr>
          <w:sz w:val="26"/>
          <w:szCs w:val="26"/>
        </w:rPr>
        <w:t xml:space="preserve">Hình 1.3: Giao diện trang chủ của trang web </w:t>
      </w:r>
      <w:hyperlink r:id="rId19" w:history="1">
        <w:r w:rsidRPr="0099577A">
          <w:rPr>
            <w:rStyle w:val="Hyperlink"/>
            <w:color w:val="auto"/>
            <w:sz w:val="26"/>
            <w:szCs w:val="26"/>
            <w:u w:val="none"/>
          </w:rPr>
          <w:t>http://vetautructuyen.vn/</w:t>
        </w:r>
      </w:hyperlink>
      <w:r w:rsidRPr="0099577A">
        <w:rPr>
          <w:rStyle w:val="Hyperlink"/>
          <w:color w:val="auto"/>
          <w:sz w:val="26"/>
          <w:szCs w:val="26"/>
          <w:u w:val="none"/>
        </w:rPr>
        <w:t xml:space="preserve"> </w:t>
      </w:r>
      <w:r>
        <w:rPr>
          <w:rStyle w:val="Hyperlink"/>
          <w:color w:val="auto"/>
          <w:sz w:val="26"/>
          <w:szCs w:val="26"/>
          <w:u w:val="none"/>
        </w:rPr>
        <w:tab/>
      </w:r>
      <w:r w:rsidRPr="0099577A">
        <w:rPr>
          <w:rStyle w:val="Hyperlink"/>
          <w:color w:val="auto"/>
          <w:sz w:val="26"/>
          <w:szCs w:val="26"/>
          <w:u w:val="none"/>
        </w:rPr>
        <w:t>7</w:t>
      </w:r>
    </w:p>
    <w:p w14:paraId="0101AD3D" w14:textId="7F05309A" w:rsidR="002E0964" w:rsidRDefault="002E0964" w:rsidP="002E0964">
      <w:pPr>
        <w:tabs>
          <w:tab w:val="right" w:leader="dot" w:pos="9000"/>
        </w:tabs>
        <w:spacing w:after="160" w:line="360" w:lineRule="auto"/>
        <w:rPr>
          <w:sz w:val="26"/>
          <w:szCs w:val="26"/>
        </w:rPr>
      </w:pPr>
      <w:r w:rsidRPr="0099577A">
        <w:rPr>
          <w:sz w:val="26"/>
          <w:szCs w:val="26"/>
        </w:rPr>
        <w:t xml:space="preserve">Hình 1.4:  Hình ảnh vé tàu điện tử khi đặt vé từ trang web </w:t>
      </w:r>
      <w:hyperlink r:id="rId20" w:history="1">
        <w:r w:rsidRPr="0099577A">
          <w:rPr>
            <w:rStyle w:val="Hyperlink"/>
            <w:color w:val="auto"/>
            <w:sz w:val="26"/>
            <w:szCs w:val="26"/>
            <w:u w:val="none"/>
          </w:rPr>
          <w:t>https://dsvn.vn/</w:t>
        </w:r>
      </w:hyperlink>
      <w:r w:rsidRPr="0099577A">
        <w:rPr>
          <w:rStyle w:val="Hyperlink"/>
          <w:color w:val="auto"/>
          <w:sz w:val="26"/>
          <w:szCs w:val="26"/>
          <w:u w:val="none"/>
        </w:rPr>
        <w:t xml:space="preserve"> </w:t>
      </w:r>
      <w:r>
        <w:rPr>
          <w:rStyle w:val="Hyperlink"/>
          <w:color w:val="auto"/>
          <w:sz w:val="26"/>
          <w:szCs w:val="26"/>
          <w:u w:val="none"/>
        </w:rPr>
        <w:tab/>
      </w:r>
      <w:r w:rsidRPr="0099577A">
        <w:rPr>
          <w:rStyle w:val="Hyperlink"/>
          <w:color w:val="auto"/>
          <w:sz w:val="26"/>
          <w:szCs w:val="26"/>
          <w:u w:val="none"/>
        </w:rPr>
        <w:t>7</w:t>
      </w:r>
    </w:p>
    <w:p w14:paraId="385FB0C9" w14:textId="0526911D" w:rsidR="002E0964" w:rsidRPr="0099577A" w:rsidRDefault="002E0964" w:rsidP="002E0964">
      <w:pPr>
        <w:tabs>
          <w:tab w:val="right" w:leader="dot" w:pos="9000"/>
        </w:tabs>
        <w:spacing w:after="160" w:line="360" w:lineRule="auto"/>
        <w:rPr>
          <w:sz w:val="26"/>
          <w:szCs w:val="26"/>
        </w:rPr>
      </w:pPr>
      <w:r w:rsidRPr="0099577A">
        <w:rPr>
          <w:sz w:val="28"/>
          <w:szCs w:val="28"/>
        </w:rPr>
        <w:t xml:space="preserve">Hình 2.1:  Sơ đồ use case nghiệp vụ </w:t>
      </w:r>
      <w:r>
        <w:rPr>
          <w:sz w:val="28"/>
          <w:szCs w:val="28"/>
        </w:rPr>
        <w:tab/>
      </w:r>
      <w:r w:rsidRPr="0099577A">
        <w:rPr>
          <w:sz w:val="28"/>
          <w:szCs w:val="28"/>
        </w:rPr>
        <w:t>9</w:t>
      </w:r>
    </w:p>
    <w:p w14:paraId="4A0DEEA1" w14:textId="121515B3" w:rsidR="002E0964" w:rsidRPr="0099577A" w:rsidRDefault="002E0964" w:rsidP="002E0964">
      <w:pPr>
        <w:tabs>
          <w:tab w:val="right" w:leader="dot" w:pos="9000"/>
        </w:tabs>
        <w:spacing w:line="360" w:lineRule="auto"/>
        <w:rPr>
          <w:sz w:val="26"/>
          <w:szCs w:val="26"/>
        </w:rPr>
      </w:pPr>
      <w:r w:rsidRPr="0099577A">
        <w:rPr>
          <w:sz w:val="26"/>
          <w:szCs w:val="26"/>
        </w:rPr>
        <w:t xml:space="preserve">Hình 2.2: Sơ đồ hoạt động quy trình nghiệp vụ đặt vé online </w:t>
      </w:r>
      <w:r>
        <w:rPr>
          <w:sz w:val="26"/>
          <w:szCs w:val="26"/>
        </w:rPr>
        <w:tab/>
      </w:r>
      <w:r w:rsidRPr="0099577A">
        <w:rPr>
          <w:sz w:val="26"/>
          <w:szCs w:val="26"/>
        </w:rPr>
        <w:t>11</w:t>
      </w:r>
    </w:p>
    <w:p w14:paraId="1388731A" w14:textId="4DEE3716" w:rsidR="002E0964" w:rsidRPr="0099577A" w:rsidRDefault="002E0964" w:rsidP="002E0964">
      <w:pPr>
        <w:tabs>
          <w:tab w:val="left" w:pos="2081"/>
          <w:tab w:val="right" w:leader="dot" w:pos="9000"/>
        </w:tabs>
        <w:spacing w:line="360" w:lineRule="auto"/>
        <w:rPr>
          <w:sz w:val="26"/>
          <w:szCs w:val="26"/>
        </w:rPr>
      </w:pPr>
      <w:r w:rsidRPr="0099577A">
        <w:rPr>
          <w:sz w:val="26"/>
          <w:szCs w:val="26"/>
        </w:rPr>
        <w:t xml:space="preserve">Hình 2.3 : Sơ đồ hoạt động tra cứu phiếu đặt vé </w:t>
      </w:r>
      <w:r>
        <w:rPr>
          <w:sz w:val="26"/>
          <w:szCs w:val="26"/>
        </w:rPr>
        <w:tab/>
      </w:r>
      <w:r w:rsidRPr="0099577A">
        <w:rPr>
          <w:sz w:val="26"/>
          <w:szCs w:val="26"/>
        </w:rPr>
        <w:t>13</w:t>
      </w:r>
    </w:p>
    <w:p w14:paraId="74B47366" w14:textId="46C436A3" w:rsidR="002E0964" w:rsidRPr="0099577A" w:rsidRDefault="002E0964" w:rsidP="002E0964">
      <w:pPr>
        <w:tabs>
          <w:tab w:val="left" w:pos="2081"/>
          <w:tab w:val="right" w:leader="dot" w:pos="9000"/>
        </w:tabs>
        <w:spacing w:line="360" w:lineRule="auto"/>
        <w:rPr>
          <w:sz w:val="26"/>
          <w:szCs w:val="26"/>
        </w:rPr>
      </w:pPr>
      <w:r w:rsidRPr="0099577A">
        <w:rPr>
          <w:sz w:val="26"/>
          <w:szCs w:val="26"/>
        </w:rPr>
        <w:t xml:space="preserve">Hình 2.4 : Sơ đồ tuần tự tra cứu phiếu đặt vé </w:t>
      </w:r>
      <w:r>
        <w:rPr>
          <w:sz w:val="26"/>
          <w:szCs w:val="26"/>
        </w:rPr>
        <w:tab/>
      </w:r>
      <w:r w:rsidRPr="0099577A">
        <w:rPr>
          <w:sz w:val="26"/>
          <w:szCs w:val="26"/>
        </w:rPr>
        <w:t>14</w:t>
      </w:r>
    </w:p>
    <w:p w14:paraId="49BC10C8" w14:textId="7070D76A" w:rsidR="002E0964" w:rsidRPr="0099577A" w:rsidRDefault="002E0964" w:rsidP="002E0964">
      <w:pPr>
        <w:tabs>
          <w:tab w:val="left" w:pos="2081"/>
          <w:tab w:val="right" w:leader="dot" w:pos="9000"/>
        </w:tabs>
        <w:spacing w:line="360" w:lineRule="auto"/>
        <w:rPr>
          <w:sz w:val="26"/>
          <w:szCs w:val="26"/>
        </w:rPr>
      </w:pPr>
      <w:r w:rsidRPr="0099577A">
        <w:rPr>
          <w:sz w:val="26"/>
          <w:szCs w:val="26"/>
        </w:rPr>
        <w:t xml:space="preserve">Hình 2.5 : Sơ đồ hoạt động tra cứu phiếu đặt vé </w:t>
      </w:r>
      <w:r>
        <w:rPr>
          <w:sz w:val="26"/>
          <w:szCs w:val="26"/>
        </w:rPr>
        <w:tab/>
      </w:r>
      <w:r w:rsidRPr="0099577A">
        <w:rPr>
          <w:sz w:val="26"/>
          <w:szCs w:val="26"/>
        </w:rPr>
        <w:t>16</w:t>
      </w:r>
    </w:p>
    <w:p w14:paraId="4EDCA4E4" w14:textId="51BD598C" w:rsidR="002E0964" w:rsidRPr="0099577A" w:rsidRDefault="002E0964" w:rsidP="002E0964">
      <w:pPr>
        <w:tabs>
          <w:tab w:val="right" w:leader="dot" w:pos="9000"/>
        </w:tabs>
        <w:spacing w:line="360" w:lineRule="auto"/>
        <w:rPr>
          <w:sz w:val="26"/>
          <w:szCs w:val="26"/>
        </w:rPr>
      </w:pPr>
      <w:r w:rsidRPr="0099577A">
        <w:rPr>
          <w:sz w:val="26"/>
          <w:szCs w:val="26"/>
        </w:rPr>
        <w:t xml:space="preserve">Hình 2.6: Sơ đồ hoạt động thanh toán </w:t>
      </w:r>
      <w:r>
        <w:rPr>
          <w:sz w:val="26"/>
          <w:szCs w:val="26"/>
        </w:rPr>
        <w:tab/>
      </w:r>
      <w:r w:rsidRPr="0099577A">
        <w:rPr>
          <w:sz w:val="26"/>
          <w:szCs w:val="26"/>
        </w:rPr>
        <w:t>18</w:t>
      </w:r>
    </w:p>
    <w:p w14:paraId="01AEAFAD" w14:textId="7F716AAA" w:rsidR="002E0964" w:rsidRPr="0099577A" w:rsidRDefault="002E0964" w:rsidP="002E0964">
      <w:pPr>
        <w:tabs>
          <w:tab w:val="right" w:leader="dot" w:pos="9000"/>
        </w:tabs>
        <w:spacing w:line="360" w:lineRule="auto"/>
        <w:rPr>
          <w:sz w:val="26"/>
          <w:szCs w:val="26"/>
        </w:rPr>
      </w:pPr>
      <w:r w:rsidRPr="0099577A">
        <w:rPr>
          <w:sz w:val="26"/>
          <w:szCs w:val="26"/>
        </w:rPr>
        <w:t>Hình 2.7. Sơ đồ hoạt động</w:t>
      </w:r>
      <w:r w:rsidRPr="0099577A">
        <w:rPr>
          <w:sz w:val="26"/>
          <w:szCs w:val="26"/>
          <w:lang w:val="vi-VN"/>
        </w:rPr>
        <w:t xml:space="preserve"> nghiệp vụ xuất </w:t>
      </w:r>
      <w:r w:rsidRPr="0099577A">
        <w:rPr>
          <w:sz w:val="26"/>
          <w:szCs w:val="26"/>
        </w:rPr>
        <w:t xml:space="preserve">vé </w:t>
      </w:r>
      <w:r>
        <w:rPr>
          <w:sz w:val="26"/>
          <w:szCs w:val="26"/>
        </w:rPr>
        <w:tab/>
      </w:r>
      <w:r w:rsidRPr="0099577A">
        <w:rPr>
          <w:sz w:val="26"/>
          <w:szCs w:val="26"/>
        </w:rPr>
        <w:t>19</w:t>
      </w:r>
    </w:p>
    <w:p w14:paraId="25962218" w14:textId="3D15FFC8" w:rsidR="002E0964" w:rsidRPr="0099577A" w:rsidRDefault="002E0964" w:rsidP="002E0964">
      <w:pPr>
        <w:tabs>
          <w:tab w:val="right" w:leader="dot" w:pos="9000"/>
        </w:tabs>
        <w:spacing w:line="360" w:lineRule="auto"/>
        <w:ind w:left="-90"/>
        <w:rPr>
          <w:sz w:val="26"/>
          <w:szCs w:val="26"/>
        </w:rPr>
      </w:pPr>
      <w:r w:rsidRPr="0099577A">
        <w:t xml:space="preserve"> </w:t>
      </w:r>
      <w:r w:rsidRPr="0099577A">
        <w:rPr>
          <w:sz w:val="26"/>
          <w:szCs w:val="26"/>
        </w:rPr>
        <w:t xml:space="preserve">Hình 2.8: Sơ đồ tuần tự: Tra cứu thông tin chuyến tàu </w:t>
      </w:r>
      <w:r>
        <w:rPr>
          <w:sz w:val="26"/>
          <w:szCs w:val="26"/>
        </w:rPr>
        <w:tab/>
      </w:r>
      <w:r w:rsidRPr="0099577A">
        <w:rPr>
          <w:sz w:val="26"/>
          <w:szCs w:val="26"/>
        </w:rPr>
        <w:t>20</w:t>
      </w:r>
    </w:p>
    <w:p w14:paraId="0BA6A693" w14:textId="10027799" w:rsidR="002E0964" w:rsidRPr="0099577A" w:rsidRDefault="002E0964" w:rsidP="002E0964">
      <w:pPr>
        <w:tabs>
          <w:tab w:val="right" w:leader="dot" w:pos="9000"/>
        </w:tabs>
        <w:spacing w:line="360" w:lineRule="auto"/>
        <w:rPr>
          <w:sz w:val="26"/>
          <w:szCs w:val="26"/>
        </w:rPr>
      </w:pPr>
      <w:r w:rsidRPr="0099577A">
        <w:rPr>
          <w:sz w:val="26"/>
          <w:szCs w:val="26"/>
        </w:rPr>
        <w:t xml:space="preserve">Hình 2.9: Sơ đồ tuần tự Đăng nhập hệ thống </w:t>
      </w:r>
      <w:r>
        <w:rPr>
          <w:sz w:val="26"/>
          <w:szCs w:val="26"/>
        </w:rPr>
        <w:tab/>
      </w:r>
      <w:r w:rsidRPr="0099577A">
        <w:rPr>
          <w:sz w:val="26"/>
          <w:szCs w:val="26"/>
        </w:rPr>
        <w:t>21</w:t>
      </w:r>
    </w:p>
    <w:p w14:paraId="13511432" w14:textId="49B2D730" w:rsidR="002E0964" w:rsidRPr="0099577A" w:rsidRDefault="002E0964" w:rsidP="002E0964">
      <w:pPr>
        <w:tabs>
          <w:tab w:val="right" w:leader="dot" w:pos="9000"/>
        </w:tabs>
        <w:spacing w:line="360" w:lineRule="auto"/>
        <w:rPr>
          <w:sz w:val="26"/>
          <w:szCs w:val="26"/>
        </w:rPr>
      </w:pPr>
      <w:r w:rsidRPr="0099577A">
        <w:rPr>
          <w:sz w:val="26"/>
          <w:szCs w:val="26"/>
        </w:rPr>
        <w:t xml:space="preserve">Hình 2.10 : Sơ đồ usecase hệ thống </w:t>
      </w:r>
      <w:r>
        <w:rPr>
          <w:sz w:val="26"/>
          <w:szCs w:val="26"/>
        </w:rPr>
        <w:tab/>
      </w:r>
      <w:r w:rsidRPr="0099577A">
        <w:rPr>
          <w:sz w:val="26"/>
          <w:szCs w:val="26"/>
        </w:rPr>
        <w:t>22</w:t>
      </w:r>
    </w:p>
    <w:p w14:paraId="28807DE2" w14:textId="6CF62586" w:rsidR="002E0964" w:rsidRPr="0099577A" w:rsidRDefault="002E0964" w:rsidP="002E0964">
      <w:pPr>
        <w:tabs>
          <w:tab w:val="right" w:leader="dot" w:pos="9000"/>
        </w:tabs>
        <w:spacing w:line="360" w:lineRule="auto"/>
        <w:ind w:left="-143" w:firstLine="143"/>
        <w:rPr>
          <w:sz w:val="26"/>
          <w:szCs w:val="26"/>
        </w:rPr>
      </w:pPr>
      <w:r w:rsidRPr="0099577A">
        <w:rPr>
          <w:sz w:val="26"/>
          <w:szCs w:val="26"/>
        </w:rPr>
        <w:t xml:space="preserve">Hình 2.11: Sơ đồ lớp mức phân tích </w:t>
      </w:r>
      <w:r>
        <w:rPr>
          <w:sz w:val="26"/>
          <w:szCs w:val="26"/>
        </w:rPr>
        <w:tab/>
      </w:r>
      <w:r w:rsidRPr="0099577A">
        <w:rPr>
          <w:sz w:val="26"/>
          <w:szCs w:val="26"/>
        </w:rPr>
        <w:t>28</w:t>
      </w:r>
    </w:p>
    <w:p w14:paraId="646A1806" w14:textId="3A0A84C2" w:rsidR="002E0964" w:rsidRPr="0099577A" w:rsidRDefault="002E0964" w:rsidP="002E0964">
      <w:pPr>
        <w:tabs>
          <w:tab w:val="right" w:leader="dot" w:pos="9000"/>
        </w:tabs>
        <w:spacing w:line="360" w:lineRule="auto"/>
        <w:rPr>
          <w:sz w:val="26"/>
          <w:szCs w:val="26"/>
        </w:rPr>
      </w:pPr>
      <w:r w:rsidRPr="0099577A">
        <w:rPr>
          <w:sz w:val="26"/>
          <w:szCs w:val="26"/>
        </w:rPr>
        <w:t xml:space="preserve">Hình 3.3. Sơ đồ lớp ở mức thiết kế </w:t>
      </w:r>
      <w:r>
        <w:rPr>
          <w:sz w:val="26"/>
          <w:szCs w:val="26"/>
        </w:rPr>
        <w:tab/>
      </w:r>
      <w:r w:rsidRPr="0099577A">
        <w:rPr>
          <w:sz w:val="26"/>
          <w:szCs w:val="26"/>
        </w:rPr>
        <w:t>34</w:t>
      </w:r>
    </w:p>
    <w:p w14:paraId="55287E9D" w14:textId="4093E2B7" w:rsidR="002E0964" w:rsidRPr="0099577A" w:rsidRDefault="002E0964" w:rsidP="002E0964">
      <w:pPr>
        <w:tabs>
          <w:tab w:val="right" w:leader="dot" w:pos="9000"/>
        </w:tabs>
        <w:spacing w:after="160" w:line="360" w:lineRule="auto"/>
        <w:rPr>
          <w:sz w:val="26"/>
          <w:szCs w:val="26"/>
        </w:rPr>
      </w:pPr>
      <w:r w:rsidRPr="0099577A">
        <w:rPr>
          <w:sz w:val="26"/>
          <w:szCs w:val="26"/>
        </w:rPr>
        <w:t xml:space="preserve">Hình 3.5.1: Sơ đồ lớp mức thiết kế chức năng thêm khách hàng </w:t>
      </w:r>
      <w:r>
        <w:rPr>
          <w:sz w:val="26"/>
          <w:szCs w:val="26"/>
        </w:rPr>
        <w:tab/>
      </w:r>
      <w:r w:rsidRPr="0099577A">
        <w:rPr>
          <w:sz w:val="26"/>
          <w:szCs w:val="26"/>
        </w:rPr>
        <w:t>52</w:t>
      </w:r>
    </w:p>
    <w:p w14:paraId="7AEECD39" w14:textId="77777777" w:rsidR="00581EA8" w:rsidRDefault="001334CD" w:rsidP="00374FFD">
      <w:pPr>
        <w:spacing w:after="160" w:line="259" w:lineRule="auto"/>
        <w:jc w:val="center"/>
        <w:rPr>
          <w:b/>
          <w:bCs/>
          <w:sz w:val="36"/>
          <w:szCs w:val="36"/>
        </w:rPr>
        <w:sectPr w:rsidR="00581EA8">
          <w:footerReference w:type="default" r:id="rId21"/>
          <w:pgSz w:w="12240" w:h="15840"/>
          <w:pgMar w:top="1440" w:right="1440" w:bottom="1440" w:left="1440" w:header="720" w:footer="720" w:gutter="0"/>
          <w:cols w:space="720"/>
          <w:docGrid w:linePitch="360"/>
        </w:sectPr>
      </w:pPr>
      <w:r>
        <w:rPr>
          <w:b/>
          <w:bCs/>
          <w:sz w:val="36"/>
          <w:szCs w:val="36"/>
        </w:rPr>
        <w:br w:type="page"/>
      </w:r>
    </w:p>
    <w:p w14:paraId="042E017A" w14:textId="6FBF0EBC" w:rsidR="008E4AA2" w:rsidRPr="00374FFD" w:rsidRDefault="00730546" w:rsidP="00374FFD">
      <w:pPr>
        <w:spacing w:after="160" w:line="259" w:lineRule="auto"/>
        <w:jc w:val="center"/>
        <w:rPr>
          <w:b/>
          <w:sz w:val="36"/>
          <w:szCs w:val="36"/>
        </w:rPr>
      </w:pPr>
      <w:r w:rsidRPr="009C3F40">
        <w:rPr>
          <w:b/>
          <w:sz w:val="32"/>
          <w:szCs w:val="32"/>
        </w:rPr>
        <w:lastRenderedPageBreak/>
        <w:t>CHƯƠNG 1</w:t>
      </w:r>
      <w:r>
        <w:rPr>
          <w:b/>
          <w:sz w:val="32"/>
          <w:szCs w:val="32"/>
        </w:rPr>
        <w:t>.</w:t>
      </w:r>
    </w:p>
    <w:p w14:paraId="1B03CC29" w14:textId="77777777" w:rsidR="00730546" w:rsidRDefault="00730546" w:rsidP="008C46C5">
      <w:pPr>
        <w:spacing w:line="360" w:lineRule="auto"/>
        <w:jc w:val="center"/>
        <w:rPr>
          <w:b/>
          <w:sz w:val="36"/>
          <w:szCs w:val="36"/>
        </w:rPr>
      </w:pPr>
      <w:r w:rsidRPr="009C3F40">
        <w:rPr>
          <w:b/>
          <w:sz w:val="36"/>
          <w:szCs w:val="36"/>
        </w:rPr>
        <w:t>TỔNG QUAN</w:t>
      </w:r>
    </w:p>
    <w:p w14:paraId="0108D656" w14:textId="77777777" w:rsidR="00577EDC" w:rsidRDefault="00577EDC" w:rsidP="008C46C5">
      <w:pPr>
        <w:spacing w:line="360" w:lineRule="auto"/>
        <w:ind w:left="170"/>
        <w:rPr>
          <w:b/>
          <w:sz w:val="26"/>
          <w:szCs w:val="26"/>
        </w:rPr>
      </w:pPr>
      <w:r w:rsidRPr="00AD78B7">
        <w:rPr>
          <w:b/>
          <w:sz w:val="26"/>
          <w:szCs w:val="26"/>
        </w:rPr>
        <w:t xml:space="preserve">1.1. </w:t>
      </w:r>
      <w:r>
        <w:rPr>
          <w:b/>
          <w:sz w:val="26"/>
          <w:szCs w:val="26"/>
        </w:rPr>
        <w:t>GI</w:t>
      </w:r>
      <w:r w:rsidRPr="009C3F40">
        <w:rPr>
          <w:b/>
          <w:sz w:val="26"/>
          <w:szCs w:val="26"/>
        </w:rPr>
        <w:t>ỚI</w:t>
      </w:r>
      <w:r>
        <w:rPr>
          <w:b/>
          <w:sz w:val="26"/>
          <w:szCs w:val="26"/>
        </w:rPr>
        <w:t xml:space="preserve"> THI</w:t>
      </w:r>
      <w:r w:rsidRPr="009C3F40">
        <w:rPr>
          <w:b/>
          <w:sz w:val="26"/>
          <w:szCs w:val="26"/>
        </w:rPr>
        <w:t>ỆU</w:t>
      </w:r>
      <w:r>
        <w:rPr>
          <w:b/>
          <w:sz w:val="26"/>
          <w:szCs w:val="26"/>
        </w:rPr>
        <w:t xml:space="preserve"> </w:t>
      </w:r>
    </w:p>
    <w:p w14:paraId="72BCF1DD" w14:textId="3452404A" w:rsidR="000643E3" w:rsidRPr="00A375AD" w:rsidRDefault="000643E3" w:rsidP="00B359B9">
      <w:pPr>
        <w:spacing w:line="360" w:lineRule="auto"/>
        <w:ind w:left="173"/>
        <w:jc w:val="both"/>
        <w:rPr>
          <w:sz w:val="26"/>
          <w:szCs w:val="26"/>
          <w:lang w:val="vi-VN"/>
        </w:rPr>
      </w:pPr>
      <w:r>
        <w:rPr>
          <w:sz w:val="26"/>
          <w:szCs w:val="26"/>
          <w:lang w:val="vi-VN"/>
        </w:rPr>
        <w:t xml:space="preserve">  </w:t>
      </w:r>
      <w:r w:rsidR="00A375AD">
        <w:rPr>
          <w:sz w:val="26"/>
          <w:szCs w:val="26"/>
          <w:lang w:val="vi-VN"/>
        </w:rPr>
        <w:tab/>
      </w:r>
      <w:r w:rsidRPr="00A375AD">
        <w:rPr>
          <w:sz w:val="26"/>
          <w:szCs w:val="26"/>
          <w:lang w:val="vi-VN"/>
        </w:rPr>
        <w:t xml:space="preserve">Đường sắt – một trong những ngành công nghiệp lâu đời nhất của Việt Nam. Tổng Công ty </w:t>
      </w:r>
      <w:r w:rsidR="001041B7" w:rsidRPr="00A375AD">
        <w:rPr>
          <w:sz w:val="26"/>
          <w:szCs w:val="26"/>
          <w:lang w:val="vi-VN"/>
        </w:rPr>
        <w:t>đường sắt Việt Nam bao gồm 4 đơn vị chính là Công ty vận tải hành khách đường sắt Hà Nội, Công ty vận tải hành khách đường sắt Sài Gòn, Công ty vận tải hàng hóa đường sắt và Trung tâm điều hành vận tải đường sắt.</w:t>
      </w:r>
    </w:p>
    <w:p w14:paraId="01FA3B98" w14:textId="5C45EA49" w:rsidR="001041B7" w:rsidRPr="00A375AD" w:rsidRDefault="001041B7" w:rsidP="00B359B9">
      <w:pPr>
        <w:spacing w:line="360" w:lineRule="auto"/>
        <w:ind w:left="173" w:firstLine="547"/>
        <w:jc w:val="both"/>
        <w:rPr>
          <w:sz w:val="26"/>
          <w:szCs w:val="26"/>
          <w:lang w:val="vi-VN"/>
        </w:rPr>
      </w:pPr>
      <w:r w:rsidRPr="00A375AD">
        <w:rPr>
          <w:sz w:val="26"/>
          <w:szCs w:val="26"/>
        </w:rPr>
        <w:t>Ga Sài Gòn là ga lớn nhất của ngành đường sắt ở khu vực phía Nam. Ga Sài Gòn nằm trên địa bàn quận 3, TP.Hồ Chí Minh</w:t>
      </w:r>
      <w:r w:rsidRPr="00A375AD">
        <w:rPr>
          <w:sz w:val="26"/>
          <w:szCs w:val="26"/>
          <w:lang w:val="vi-VN"/>
        </w:rPr>
        <w:t xml:space="preserve">. </w:t>
      </w:r>
      <w:r w:rsidRPr="00A375AD">
        <w:rPr>
          <w:sz w:val="26"/>
          <w:szCs w:val="26"/>
        </w:rPr>
        <w:t>Trong quá trình hoạt động, cơ sở vật chất của ga còn nhiều hạn chế. Do đó, ngành đường sắt gặp phải sự</w:t>
      </w:r>
      <w:r w:rsidRPr="00A375AD">
        <w:rPr>
          <w:sz w:val="26"/>
          <w:szCs w:val="26"/>
          <w:lang w:val="vi-VN"/>
        </w:rPr>
        <w:t xml:space="preserve"> </w:t>
      </w:r>
      <w:r w:rsidRPr="00A375AD">
        <w:rPr>
          <w:sz w:val="26"/>
          <w:szCs w:val="26"/>
        </w:rPr>
        <w:t xml:space="preserve">cạnh tranh gay gắt của các phương tiện vận tải khác. </w:t>
      </w:r>
    </w:p>
    <w:p w14:paraId="4E074FAF" w14:textId="57058BB1" w:rsidR="001041B7" w:rsidRDefault="006464A4" w:rsidP="00B359B9">
      <w:pPr>
        <w:spacing w:line="360" w:lineRule="auto"/>
        <w:ind w:left="173" w:firstLine="547"/>
        <w:jc w:val="both"/>
        <w:rPr>
          <w:sz w:val="26"/>
          <w:szCs w:val="26"/>
          <w:lang w:val="vi-VN"/>
        </w:rPr>
      </w:pPr>
      <w:r w:rsidRPr="00A375AD">
        <w:rPr>
          <w:sz w:val="26"/>
          <w:szCs w:val="26"/>
          <w:lang w:val="vi-VN"/>
        </w:rPr>
        <w:t xml:space="preserve">Trong thời đại hiện nay, nhu cầu đi lại của con người ngày càng tăng cao, </w:t>
      </w:r>
      <w:r w:rsidR="00A104EF" w:rsidRPr="00A375AD">
        <w:rPr>
          <w:sz w:val="26"/>
          <w:szCs w:val="26"/>
          <w:lang w:val="vi-VN"/>
        </w:rPr>
        <w:t>trong đó tàu hỏa cũng là một trong những phương tiện được rất nhiều người lựa chọn. Đường sắt Việt Nam đi qua</w:t>
      </w:r>
      <w:r w:rsidR="002C5227" w:rsidRPr="00A375AD">
        <w:rPr>
          <w:sz w:val="26"/>
          <w:szCs w:val="26"/>
          <w:lang w:val="vi-VN"/>
        </w:rPr>
        <w:t xml:space="preserve"> nhiều</w:t>
      </w:r>
      <w:r w:rsidR="00A104EF" w:rsidRPr="00A375AD">
        <w:rPr>
          <w:sz w:val="26"/>
          <w:szCs w:val="26"/>
          <w:lang w:val="vi-VN"/>
        </w:rPr>
        <w:t xml:space="preserve"> tỉnh thành </w:t>
      </w:r>
      <w:r w:rsidR="002C5227" w:rsidRPr="00A375AD">
        <w:rPr>
          <w:sz w:val="26"/>
          <w:szCs w:val="26"/>
          <w:lang w:val="vi-VN"/>
        </w:rPr>
        <w:t>nên rất thuận tiện trong việc di chuyển của mọi người. Ngoài ra, giá thành của tàu hỏa cũng hợp lí cho mọi đối tượng. Vì vậy</w:t>
      </w:r>
      <w:r w:rsidR="005436D5" w:rsidRPr="00A375AD">
        <w:rPr>
          <w:sz w:val="26"/>
          <w:szCs w:val="26"/>
          <w:lang w:val="vi-VN"/>
        </w:rPr>
        <w:t>,</w:t>
      </w:r>
      <w:r w:rsidR="002C5227" w:rsidRPr="00A375AD">
        <w:rPr>
          <w:sz w:val="26"/>
          <w:szCs w:val="26"/>
          <w:lang w:val="vi-VN"/>
        </w:rPr>
        <w:t xml:space="preserve"> nhu cầu mua vé cũng tăng lên, đặc biệt là trong những dịp Lễ, Tết. Để mọi người không phải tốn thời gian di chuyển đến nhà ga, </w:t>
      </w:r>
      <w:r w:rsidR="005436D5" w:rsidRPr="00A375AD">
        <w:rPr>
          <w:sz w:val="26"/>
          <w:szCs w:val="26"/>
          <w:lang w:val="vi-VN"/>
        </w:rPr>
        <w:t>không phải x</w:t>
      </w:r>
      <w:r w:rsidR="002C5227" w:rsidRPr="00A375AD">
        <w:rPr>
          <w:sz w:val="26"/>
          <w:szCs w:val="26"/>
          <w:lang w:val="vi-VN"/>
        </w:rPr>
        <w:t xml:space="preserve">ếp </w:t>
      </w:r>
      <w:r w:rsidR="005436D5" w:rsidRPr="00A375AD">
        <w:rPr>
          <w:sz w:val="26"/>
          <w:szCs w:val="26"/>
          <w:lang w:val="vi-VN"/>
        </w:rPr>
        <w:t xml:space="preserve">hàng mua vé thì việc đặt vé tàu qua trang web là một lựa chọn rất phổ biến hiện nay.  </w:t>
      </w:r>
    </w:p>
    <w:p w14:paraId="0ACCFC84" w14:textId="6EF60EF8" w:rsidR="00241D75" w:rsidRPr="000C7A61" w:rsidRDefault="004237E2" w:rsidP="00B44BAA">
      <w:pPr>
        <w:spacing w:line="360" w:lineRule="auto"/>
        <w:ind w:left="173" w:firstLine="547"/>
        <w:jc w:val="both"/>
        <w:rPr>
          <w:sz w:val="26"/>
          <w:szCs w:val="26"/>
          <w:lang w:val="vi-VN"/>
        </w:rPr>
      </w:pPr>
      <w:r>
        <w:rPr>
          <w:sz w:val="26"/>
          <w:szCs w:val="26"/>
          <w:lang w:val="vi-VN"/>
        </w:rPr>
        <w:t>K</w:t>
      </w:r>
      <w:r w:rsidR="00241D75">
        <w:rPr>
          <w:sz w:val="26"/>
          <w:szCs w:val="26"/>
          <w:lang w:val="vi-VN"/>
        </w:rPr>
        <w:t>hi</w:t>
      </w:r>
      <w:r>
        <w:rPr>
          <w:sz w:val="26"/>
          <w:szCs w:val="26"/>
          <w:lang w:val="vi-VN"/>
        </w:rPr>
        <w:t xml:space="preserve"> công nghệ thông tin vừa mới phát triển thì trang web bán vé tàu đã được ra đời nhưng còn nhiều những hạn chế cũng như không được tối ưu hóa, thiết kế còn nhiều sai sót. </w:t>
      </w:r>
      <w:r w:rsidR="00AF73DD" w:rsidRPr="0043138B">
        <w:rPr>
          <w:sz w:val="26"/>
          <w:szCs w:val="26"/>
          <w:lang w:val="vi-VN"/>
        </w:rPr>
        <w:t>Xuất phát từ thực tiễn và nhu cầu đó, nhóm Sweetie chúng em thực hiện đồ án môn học với</w:t>
      </w:r>
      <w:r>
        <w:rPr>
          <w:sz w:val="26"/>
          <w:szCs w:val="26"/>
          <w:lang w:val="vi-VN"/>
        </w:rPr>
        <w:t xml:space="preserve"> đề tài </w:t>
      </w:r>
      <w:r w:rsidR="00AF73DD" w:rsidRPr="0043138B">
        <w:rPr>
          <w:sz w:val="26"/>
          <w:szCs w:val="26"/>
          <w:lang w:val="vi-VN"/>
        </w:rPr>
        <w:t xml:space="preserve">“ </w:t>
      </w:r>
      <w:r>
        <w:rPr>
          <w:sz w:val="26"/>
          <w:szCs w:val="26"/>
          <w:lang w:val="vi-VN"/>
        </w:rPr>
        <w:t>Quản lý web bán vé tàu</w:t>
      </w:r>
      <w:r w:rsidR="00AF73DD" w:rsidRPr="0043138B">
        <w:rPr>
          <w:sz w:val="26"/>
          <w:szCs w:val="26"/>
          <w:lang w:val="vi-VN"/>
        </w:rPr>
        <w:t>”.</w:t>
      </w:r>
      <w:r>
        <w:rPr>
          <w:sz w:val="26"/>
          <w:szCs w:val="26"/>
          <w:lang w:val="vi-VN"/>
        </w:rPr>
        <w:t xml:space="preserve"> </w:t>
      </w:r>
      <w:r w:rsidR="000C7A61" w:rsidRPr="00B44BAA">
        <w:rPr>
          <w:sz w:val="26"/>
          <w:szCs w:val="26"/>
          <w:lang w:val="vi-VN"/>
        </w:rPr>
        <w:t>C</w:t>
      </w:r>
      <w:r w:rsidR="00A33B15">
        <w:rPr>
          <w:sz w:val="26"/>
          <w:szCs w:val="26"/>
          <w:lang w:val="vi-VN"/>
        </w:rPr>
        <w:t>húng em sẽ</w:t>
      </w:r>
      <w:r>
        <w:rPr>
          <w:sz w:val="26"/>
          <w:szCs w:val="26"/>
          <w:lang w:val="vi-VN"/>
        </w:rPr>
        <w:t xml:space="preserve"> áp dụng kiến thức từ bộ môn Phân tích thiết kế hướng đối tượng vào việc</w:t>
      </w:r>
      <w:r w:rsidR="001E2539" w:rsidRPr="00B44BAA">
        <w:rPr>
          <w:sz w:val="26"/>
          <w:szCs w:val="26"/>
          <w:lang w:val="vi-VN"/>
        </w:rPr>
        <w:t xml:space="preserve"> xây dựng,</w:t>
      </w:r>
      <w:r>
        <w:rPr>
          <w:sz w:val="26"/>
          <w:szCs w:val="26"/>
          <w:lang w:val="vi-VN"/>
        </w:rPr>
        <w:t xml:space="preserve"> phân tích và thiết kế trang web bán vé tàu</w:t>
      </w:r>
      <w:r w:rsidR="00A33B15">
        <w:rPr>
          <w:sz w:val="26"/>
          <w:szCs w:val="26"/>
          <w:lang w:val="vi-VN"/>
        </w:rPr>
        <w:t xml:space="preserve"> sao cho </w:t>
      </w:r>
      <w:r w:rsidR="007704F6" w:rsidRPr="00B44BAA">
        <w:rPr>
          <w:sz w:val="26"/>
          <w:szCs w:val="26"/>
          <w:lang w:val="vi-VN"/>
        </w:rPr>
        <w:t>thuận tiện nhất.</w:t>
      </w:r>
    </w:p>
    <w:p w14:paraId="6E4E114D" w14:textId="77777777" w:rsidR="00A104EF" w:rsidRPr="000643E3" w:rsidRDefault="00A104EF" w:rsidP="000643E3">
      <w:pPr>
        <w:spacing w:line="312" w:lineRule="auto"/>
        <w:ind w:left="170"/>
        <w:rPr>
          <w:sz w:val="26"/>
          <w:szCs w:val="26"/>
          <w:lang w:val="vi-VN"/>
        </w:rPr>
      </w:pPr>
    </w:p>
    <w:p w14:paraId="7CFF3895" w14:textId="77777777" w:rsidR="00A36675" w:rsidRDefault="00A36675" w:rsidP="000643E3">
      <w:pPr>
        <w:spacing w:line="312" w:lineRule="auto"/>
        <w:ind w:left="170"/>
        <w:rPr>
          <w:sz w:val="26"/>
          <w:szCs w:val="26"/>
          <w:lang w:val="vi-VN"/>
        </w:rPr>
      </w:pPr>
    </w:p>
    <w:p w14:paraId="0E80E649" w14:textId="77777777" w:rsidR="00A36675" w:rsidRDefault="00A36675" w:rsidP="000643E3">
      <w:pPr>
        <w:spacing w:line="312" w:lineRule="auto"/>
        <w:ind w:left="170"/>
        <w:rPr>
          <w:sz w:val="26"/>
          <w:szCs w:val="26"/>
          <w:lang w:val="vi-VN"/>
        </w:rPr>
      </w:pPr>
    </w:p>
    <w:p w14:paraId="1E8A57F4" w14:textId="77777777" w:rsidR="00A36675" w:rsidRDefault="00A36675" w:rsidP="000643E3">
      <w:pPr>
        <w:spacing w:line="312" w:lineRule="auto"/>
        <w:ind w:left="170"/>
        <w:rPr>
          <w:sz w:val="26"/>
          <w:szCs w:val="26"/>
          <w:lang w:val="vi-VN"/>
        </w:rPr>
      </w:pPr>
    </w:p>
    <w:p w14:paraId="5560A29C" w14:textId="77777777" w:rsidR="00A36675" w:rsidRPr="000643E3" w:rsidRDefault="00A36675" w:rsidP="00D00D60">
      <w:pPr>
        <w:spacing w:line="360" w:lineRule="auto"/>
        <w:ind w:left="170"/>
        <w:rPr>
          <w:sz w:val="26"/>
          <w:szCs w:val="26"/>
          <w:lang w:val="vi-VN"/>
        </w:rPr>
      </w:pPr>
    </w:p>
    <w:p w14:paraId="03360056" w14:textId="77777777" w:rsidR="00577EDC" w:rsidRPr="009C3F40" w:rsidRDefault="00577EDC" w:rsidP="00D00D60">
      <w:pPr>
        <w:spacing w:line="360" w:lineRule="auto"/>
        <w:ind w:left="170"/>
        <w:rPr>
          <w:b/>
          <w:sz w:val="26"/>
          <w:szCs w:val="26"/>
        </w:rPr>
      </w:pPr>
      <w:r w:rsidRPr="00AD78B7">
        <w:rPr>
          <w:b/>
          <w:sz w:val="26"/>
          <w:szCs w:val="26"/>
        </w:rPr>
        <w:t xml:space="preserve">1.2. </w:t>
      </w:r>
      <w:r>
        <w:rPr>
          <w:b/>
          <w:sz w:val="26"/>
          <w:szCs w:val="26"/>
        </w:rPr>
        <w:t>M</w:t>
      </w:r>
      <w:r w:rsidRPr="009C3F40">
        <w:rPr>
          <w:b/>
          <w:sz w:val="26"/>
          <w:szCs w:val="26"/>
        </w:rPr>
        <w:t>ỤC</w:t>
      </w:r>
      <w:r>
        <w:rPr>
          <w:b/>
          <w:sz w:val="26"/>
          <w:szCs w:val="26"/>
        </w:rPr>
        <w:t xml:space="preserve"> TI</w:t>
      </w:r>
      <w:r w:rsidRPr="009C3F40">
        <w:rPr>
          <w:b/>
          <w:sz w:val="26"/>
          <w:szCs w:val="26"/>
        </w:rPr>
        <w:t>Ê</w:t>
      </w:r>
      <w:r>
        <w:rPr>
          <w:b/>
          <w:sz w:val="26"/>
          <w:szCs w:val="26"/>
        </w:rPr>
        <w:t>U V</w:t>
      </w:r>
      <w:r w:rsidRPr="009C3F40">
        <w:rPr>
          <w:b/>
          <w:sz w:val="26"/>
          <w:szCs w:val="26"/>
        </w:rPr>
        <w:t>À</w:t>
      </w:r>
      <w:r>
        <w:rPr>
          <w:b/>
          <w:sz w:val="26"/>
          <w:szCs w:val="26"/>
        </w:rPr>
        <w:t xml:space="preserve"> PH</w:t>
      </w:r>
      <w:r w:rsidRPr="009C3F40">
        <w:rPr>
          <w:b/>
          <w:sz w:val="26"/>
          <w:szCs w:val="26"/>
        </w:rPr>
        <w:t>ẠM</w:t>
      </w:r>
      <w:r>
        <w:rPr>
          <w:b/>
          <w:sz w:val="26"/>
          <w:szCs w:val="26"/>
        </w:rPr>
        <w:t xml:space="preserve"> VI </w:t>
      </w:r>
      <w:r w:rsidRPr="009C3F40">
        <w:rPr>
          <w:b/>
          <w:sz w:val="26"/>
          <w:szCs w:val="26"/>
        </w:rPr>
        <w:t>ĐỀ</w:t>
      </w:r>
      <w:r>
        <w:rPr>
          <w:b/>
          <w:sz w:val="26"/>
          <w:szCs w:val="26"/>
        </w:rPr>
        <w:t xml:space="preserve"> T</w:t>
      </w:r>
      <w:r w:rsidRPr="009C3F40">
        <w:rPr>
          <w:b/>
          <w:sz w:val="26"/>
          <w:szCs w:val="26"/>
        </w:rPr>
        <w:t>ÀI</w:t>
      </w:r>
    </w:p>
    <w:p w14:paraId="77EE09C6" w14:textId="039D5E74" w:rsidR="00E25233" w:rsidRPr="00F402EC" w:rsidRDefault="00F402EC" w:rsidP="00D00D60">
      <w:pPr>
        <w:spacing w:line="360" w:lineRule="auto"/>
        <w:ind w:left="454"/>
        <w:jc w:val="both"/>
        <w:rPr>
          <w:b/>
          <w:bCs/>
          <w:sz w:val="26"/>
          <w:szCs w:val="26"/>
          <w:lang w:val="vi-VN"/>
        </w:rPr>
      </w:pPr>
      <w:r w:rsidRPr="00F402EC">
        <w:rPr>
          <w:b/>
          <w:bCs/>
          <w:sz w:val="26"/>
          <w:szCs w:val="26"/>
        </w:rPr>
        <w:t xml:space="preserve">1.2.1. </w:t>
      </w:r>
      <w:r w:rsidR="00611D3B" w:rsidRPr="00F402EC">
        <w:rPr>
          <w:b/>
          <w:bCs/>
          <w:sz w:val="26"/>
          <w:szCs w:val="26"/>
        </w:rPr>
        <w:t>Mục tiêu</w:t>
      </w:r>
    </w:p>
    <w:p w14:paraId="1994D247" w14:textId="30B6F9EB" w:rsidR="00A36675" w:rsidRPr="00912CE1" w:rsidRDefault="000C2DC3" w:rsidP="00203778">
      <w:pPr>
        <w:pStyle w:val="ListParagraph"/>
        <w:numPr>
          <w:ilvl w:val="0"/>
          <w:numId w:val="4"/>
        </w:numPr>
        <w:spacing w:line="360" w:lineRule="auto"/>
        <w:jc w:val="both"/>
        <w:rPr>
          <w:sz w:val="26"/>
          <w:szCs w:val="26"/>
          <w:lang w:val="vi-VN"/>
        </w:rPr>
      </w:pPr>
      <w:r>
        <w:rPr>
          <w:sz w:val="26"/>
          <w:szCs w:val="26"/>
        </w:rPr>
        <w:t xml:space="preserve">Xây dựng </w:t>
      </w:r>
      <w:r w:rsidR="007D4780">
        <w:rPr>
          <w:sz w:val="26"/>
          <w:szCs w:val="26"/>
        </w:rPr>
        <w:t>tra</w:t>
      </w:r>
      <w:r w:rsidR="004B5182">
        <w:rPr>
          <w:sz w:val="26"/>
          <w:szCs w:val="26"/>
        </w:rPr>
        <w:t xml:space="preserve">ng web bán </w:t>
      </w:r>
      <w:r w:rsidR="00992DB4">
        <w:rPr>
          <w:sz w:val="26"/>
          <w:szCs w:val="26"/>
        </w:rPr>
        <w:t xml:space="preserve">vé tàu </w:t>
      </w:r>
      <w:r w:rsidR="00912CE1">
        <w:rPr>
          <w:sz w:val="26"/>
          <w:szCs w:val="26"/>
          <w:lang w:val="vi-VN"/>
        </w:rPr>
        <w:t>với hầu hết những chức năng cần thiết và dễ hiểu với người sử dụng.</w:t>
      </w:r>
    </w:p>
    <w:p w14:paraId="1691609A" w14:textId="6C1B915A" w:rsidR="00A33B15" w:rsidRPr="00A33B15" w:rsidRDefault="00A33B15" w:rsidP="00203778">
      <w:pPr>
        <w:pStyle w:val="ListParagraph"/>
        <w:numPr>
          <w:ilvl w:val="0"/>
          <w:numId w:val="4"/>
        </w:numPr>
        <w:spacing w:line="360" w:lineRule="auto"/>
        <w:jc w:val="both"/>
        <w:rPr>
          <w:sz w:val="26"/>
          <w:szCs w:val="26"/>
          <w:lang w:val="vi-VN"/>
        </w:rPr>
      </w:pPr>
      <w:r>
        <w:rPr>
          <w:sz w:val="26"/>
          <w:szCs w:val="26"/>
          <w:lang w:val="vi-VN"/>
        </w:rPr>
        <w:t>Mô tả được tất cả các đối tượng  và sự tương tác của các đối tượng trong trang web bán vé tàu</w:t>
      </w:r>
      <w:r w:rsidR="00151708">
        <w:rPr>
          <w:sz w:val="26"/>
          <w:szCs w:val="26"/>
        </w:rPr>
        <w:t>. Mô tả</w:t>
      </w:r>
      <w:r>
        <w:rPr>
          <w:sz w:val="26"/>
          <w:szCs w:val="26"/>
        </w:rPr>
        <w:t xml:space="preserve"> được </w:t>
      </w:r>
      <w:r w:rsidR="00151708">
        <w:rPr>
          <w:sz w:val="26"/>
          <w:szCs w:val="26"/>
        </w:rPr>
        <w:t xml:space="preserve">các </w:t>
      </w:r>
      <w:r w:rsidR="007B671C">
        <w:rPr>
          <w:sz w:val="26"/>
          <w:szCs w:val="26"/>
        </w:rPr>
        <w:t xml:space="preserve">bước </w:t>
      </w:r>
      <w:r w:rsidR="00151708">
        <w:rPr>
          <w:sz w:val="26"/>
          <w:szCs w:val="26"/>
        </w:rPr>
        <w:t>hoạt đ</w:t>
      </w:r>
      <w:r w:rsidR="00EE70E0">
        <w:rPr>
          <w:sz w:val="26"/>
          <w:szCs w:val="26"/>
        </w:rPr>
        <w:t xml:space="preserve">ộng </w:t>
      </w:r>
      <w:r w:rsidR="007B671C">
        <w:rPr>
          <w:sz w:val="26"/>
          <w:szCs w:val="26"/>
        </w:rPr>
        <w:t xml:space="preserve">của một </w:t>
      </w:r>
      <w:r w:rsidR="00E42924">
        <w:rPr>
          <w:sz w:val="26"/>
          <w:szCs w:val="26"/>
        </w:rPr>
        <w:t>công việc.</w:t>
      </w:r>
      <w:r w:rsidR="003C5392">
        <w:rPr>
          <w:sz w:val="26"/>
          <w:szCs w:val="26"/>
        </w:rPr>
        <w:t xml:space="preserve"> </w:t>
      </w:r>
    </w:p>
    <w:p w14:paraId="096AF612" w14:textId="5C38922C" w:rsidR="00611D3B" w:rsidRPr="00611D3B" w:rsidRDefault="00611D3B" w:rsidP="00203778">
      <w:pPr>
        <w:pStyle w:val="ListParagraph"/>
        <w:numPr>
          <w:ilvl w:val="0"/>
          <w:numId w:val="4"/>
        </w:numPr>
        <w:spacing w:line="360" w:lineRule="auto"/>
        <w:jc w:val="both"/>
        <w:rPr>
          <w:sz w:val="26"/>
          <w:szCs w:val="26"/>
          <w:lang w:val="vi-VN"/>
        </w:rPr>
      </w:pPr>
      <w:r w:rsidRPr="00611D3B">
        <w:rPr>
          <w:sz w:val="26"/>
          <w:szCs w:val="26"/>
          <w:lang w:val="vi-VN"/>
        </w:rPr>
        <w:t xml:space="preserve">Trang web cần lưu trữ được những thông tin một cách dễ dàng với số lượng lớn. </w:t>
      </w:r>
    </w:p>
    <w:p w14:paraId="310730FD" w14:textId="6152141E" w:rsidR="00611D3B" w:rsidRDefault="00611D3B" w:rsidP="00203778">
      <w:pPr>
        <w:pStyle w:val="ListParagraph"/>
        <w:numPr>
          <w:ilvl w:val="0"/>
          <w:numId w:val="4"/>
        </w:numPr>
        <w:spacing w:line="360" w:lineRule="auto"/>
        <w:jc w:val="both"/>
        <w:rPr>
          <w:sz w:val="26"/>
          <w:szCs w:val="26"/>
          <w:lang w:val="vi-VN"/>
        </w:rPr>
      </w:pPr>
      <w:r>
        <w:rPr>
          <w:sz w:val="26"/>
          <w:szCs w:val="26"/>
          <w:lang w:val="vi-VN"/>
        </w:rPr>
        <w:t>Khách hàng có thể tra cứu được lịch trình và giá vé chính xác của chuyến đi mà mình quan tâm.</w:t>
      </w:r>
    </w:p>
    <w:p w14:paraId="24DA9B04" w14:textId="4004C53D" w:rsidR="00611D3B" w:rsidRDefault="00611D3B" w:rsidP="00203778">
      <w:pPr>
        <w:pStyle w:val="ListParagraph"/>
        <w:numPr>
          <w:ilvl w:val="0"/>
          <w:numId w:val="4"/>
        </w:numPr>
        <w:spacing w:line="360" w:lineRule="auto"/>
        <w:jc w:val="both"/>
        <w:rPr>
          <w:sz w:val="26"/>
          <w:szCs w:val="26"/>
          <w:lang w:val="vi-VN"/>
        </w:rPr>
      </w:pPr>
      <w:r>
        <w:rPr>
          <w:sz w:val="26"/>
          <w:szCs w:val="26"/>
          <w:lang w:val="vi-VN"/>
        </w:rPr>
        <w:t>Khách hàng có thể đặt vé và khi đã đặt vé rồi khách hàng có thể sửa đổi huỷ in thông tin đặt vé mà mình đã đăng kí trong yêu cầu cho phép.</w:t>
      </w:r>
    </w:p>
    <w:p w14:paraId="5ADB1DA4" w14:textId="054C813F" w:rsidR="0057466B" w:rsidRPr="0057466B" w:rsidRDefault="0057466B" w:rsidP="00203778">
      <w:pPr>
        <w:pStyle w:val="ListParagraph"/>
        <w:numPr>
          <w:ilvl w:val="0"/>
          <w:numId w:val="4"/>
        </w:numPr>
        <w:spacing w:line="360" w:lineRule="auto"/>
        <w:jc w:val="both"/>
        <w:rPr>
          <w:sz w:val="26"/>
          <w:szCs w:val="26"/>
          <w:lang w:val="vi-VN"/>
        </w:rPr>
      </w:pPr>
      <w:r>
        <w:rPr>
          <w:sz w:val="26"/>
          <w:szCs w:val="26"/>
          <w:lang w:val="vi-VN"/>
        </w:rPr>
        <w:t>Cập nhật thông tin liên tục điều chỉnh kịp thời trên website.</w:t>
      </w:r>
    </w:p>
    <w:p w14:paraId="120F92E6" w14:textId="50AFE35F" w:rsidR="00B07B80" w:rsidRPr="00F402EC" w:rsidRDefault="00F402EC" w:rsidP="00D00D60">
      <w:pPr>
        <w:spacing w:line="360" w:lineRule="auto"/>
        <w:ind w:left="454"/>
        <w:jc w:val="both"/>
        <w:rPr>
          <w:b/>
          <w:bCs/>
          <w:sz w:val="26"/>
          <w:szCs w:val="26"/>
          <w:lang w:val="vi-VN"/>
        </w:rPr>
      </w:pPr>
      <w:r w:rsidRPr="00F402EC">
        <w:rPr>
          <w:b/>
          <w:bCs/>
          <w:sz w:val="26"/>
          <w:szCs w:val="26"/>
        </w:rPr>
        <w:t xml:space="preserve">1.2.2. </w:t>
      </w:r>
      <w:r w:rsidR="00B07B80" w:rsidRPr="00F402EC">
        <w:rPr>
          <w:b/>
          <w:bCs/>
          <w:sz w:val="26"/>
          <w:szCs w:val="26"/>
          <w:lang w:val="vi-VN"/>
        </w:rPr>
        <w:t>Phạm vi</w:t>
      </w:r>
    </w:p>
    <w:p w14:paraId="548D0F3E" w14:textId="59DD8216" w:rsidR="00650242" w:rsidRPr="00650242" w:rsidRDefault="00650242" w:rsidP="00203778">
      <w:pPr>
        <w:pStyle w:val="ListParagraph"/>
        <w:numPr>
          <w:ilvl w:val="0"/>
          <w:numId w:val="4"/>
        </w:numPr>
        <w:spacing w:line="360" w:lineRule="auto"/>
        <w:jc w:val="both"/>
        <w:rPr>
          <w:sz w:val="26"/>
          <w:szCs w:val="26"/>
          <w:lang w:val="vi-VN"/>
        </w:rPr>
      </w:pPr>
      <w:r>
        <w:rPr>
          <w:sz w:val="26"/>
          <w:szCs w:val="26"/>
          <w:lang w:val="vi-VN"/>
        </w:rPr>
        <w:t xml:space="preserve">Phân tích và thiết kế một trang web bán vé tàu </w:t>
      </w:r>
      <w:r w:rsidR="00241D75">
        <w:rPr>
          <w:sz w:val="26"/>
          <w:szCs w:val="26"/>
        </w:rPr>
        <w:t xml:space="preserve">với </w:t>
      </w:r>
      <w:r w:rsidR="00912CE1">
        <w:rPr>
          <w:sz w:val="26"/>
          <w:szCs w:val="26"/>
        </w:rPr>
        <w:t>các ch</w:t>
      </w:r>
      <w:r w:rsidR="00FB556D">
        <w:rPr>
          <w:sz w:val="26"/>
          <w:szCs w:val="26"/>
        </w:rPr>
        <w:t>ức</w:t>
      </w:r>
      <w:r w:rsidR="00241D75">
        <w:rPr>
          <w:sz w:val="26"/>
          <w:szCs w:val="26"/>
        </w:rPr>
        <w:t xml:space="preserve"> năng</w:t>
      </w:r>
      <w:r w:rsidR="00E42924">
        <w:rPr>
          <w:sz w:val="26"/>
          <w:szCs w:val="26"/>
        </w:rPr>
        <w:t>:</w:t>
      </w:r>
    </w:p>
    <w:p w14:paraId="3C044415" w14:textId="36134AED" w:rsidR="00E42924" w:rsidRDefault="00E42924" w:rsidP="00D00D60">
      <w:pPr>
        <w:pStyle w:val="ListParagraph"/>
        <w:spacing w:line="360" w:lineRule="auto"/>
        <w:ind w:left="814"/>
        <w:jc w:val="both"/>
        <w:rPr>
          <w:sz w:val="26"/>
          <w:szCs w:val="26"/>
        </w:rPr>
      </w:pPr>
      <w:r>
        <w:rPr>
          <w:sz w:val="26"/>
          <w:szCs w:val="26"/>
        </w:rPr>
        <w:t>+ Đối với khách hàng:</w:t>
      </w:r>
      <w:r w:rsidR="00AB1AD2">
        <w:rPr>
          <w:sz w:val="26"/>
          <w:szCs w:val="26"/>
        </w:rPr>
        <w:t xml:space="preserve"> </w:t>
      </w:r>
      <w:r w:rsidR="0003747F">
        <w:rPr>
          <w:sz w:val="26"/>
          <w:szCs w:val="26"/>
        </w:rPr>
        <w:t xml:space="preserve"> </w:t>
      </w:r>
      <w:r w:rsidR="001E03E6" w:rsidRPr="0003747F">
        <w:rPr>
          <w:sz w:val="26"/>
          <w:szCs w:val="26"/>
        </w:rPr>
        <w:t xml:space="preserve">Khách hàng có </w:t>
      </w:r>
      <w:r w:rsidR="0003747F" w:rsidRPr="0003747F">
        <w:rPr>
          <w:sz w:val="26"/>
          <w:szCs w:val="26"/>
        </w:rPr>
        <w:t>th</w:t>
      </w:r>
      <w:r w:rsidR="0003747F">
        <w:rPr>
          <w:sz w:val="26"/>
          <w:szCs w:val="26"/>
        </w:rPr>
        <w:t>ể</w:t>
      </w:r>
      <w:r w:rsidR="001E03E6" w:rsidRPr="0003747F">
        <w:rPr>
          <w:sz w:val="26"/>
          <w:szCs w:val="26"/>
        </w:rPr>
        <w:t xml:space="preserve"> tra cứu được lịch trình và giá vé chính xác của chuyến đi mà mình quan tâm</w:t>
      </w:r>
      <w:r w:rsidR="0003747F">
        <w:rPr>
          <w:sz w:val="26"/>
          <w:szCs w:val="26"/>
        </w:rPr>
        <w:t xml:space="preserve">, </w:t>
      </w:r>
      <w:r w:rsidR="00AB1AD2">
        <w:rPr>
          <w:sz w:val="26"/>
          <w:szCs w:val="26"/>
        </w:rPr>
        <w:t xml:space="preserve">đặt vé tàu qua trang web, </w:t>
      </w:r>
      <w:r w:rsidR="005534D1">
        <w:rPr>
          <w:sz w:val="26"/>
          <w:szCs w:val="26"/>
        </w:rPr>
        <w:t>tìm kiếm ch</w:t>
      </w:r>
      <w:r w:rsidR="00EA40D9">
        <w:rPr>
          <w:sz w:val="26"/>
          <w:szCs w:val="26"/>
        </w:rPr>
        <w:t>ỗ</w:t>
      </w:r>
      <w:r w:rsidR="00D666D7">
        <w:rPr>
          <w:sz w:val="26"/>
          <w:szCs w:val="26"/>
        </w:rPr>
        <w:t xml:space="preserve"> </w:t>
      </w:r>
      <w:r w:rsidR="00EA40D9">
        <w:rPr>
          <w:sz w:val="26"/>
          <w:szCs w:val="26"/>
        </w:rPr>
        <w:t>,</w:t>
      </w:r>
      <w:r w:rsidR="00AF5E2C">
        <w:rPr>
          <w:sz w:val="26"/>
          <w:szCs w:val="26"/>
        </w:rPr>
        <w:t xml:space="preserve"> </w:t>
      </w:r>
      <w:r w:rsidR="00EA0DAD">
        <w:rPr>
          <w:sz w:val="26"/>
          <w:szCs w:val="26"/>
        </w:rPr>
        <w:t xml:space="preserve">đăng ký thông tin, thay đổi thông tin, hủy vé </w:t>
      </w:r>
      <w:r w:rsidR="00FD78F7">
        <w:rPr>
          <w:sz w:val="26"/>
          <w:szCs w:val="26"/>
        </w:rPr>
        <w:t xml:space="preserve">, thanh toán </w:t>
      </w:r>
      <w:r w:rsidR="00084B34">
        <w:rPr>
          <w:sz w:val="26"/>
          <w:szCs w:val="26"/>
        </w:rPr>
        <w:t xml:space="preserve">vé </w:t>
      </w:r>
      <w:r w:rsidR="00827E0A">
        <w:rPr>
          <w:sz w:val="26"/>
          <w:szCs w:val="26"/>
        </w:rPr>
        <w:t>online.</w:t>
      </w:r>
    </w:p>
    <w:p w14:paraId="7D875BEC" w14:textId="7A231B95" w:rsidR="00827E0A" w:rsidRPr="00650242" w:rsidRDefault="00827E0A" w:rsidP="00D00D60">
      <w:pPr>
        <w:pStyle w:val="ListParagraph"/>
        <w:spacing w:line="360" w:lineRule="auto"/>
        <w:ind w:left="814"/>
        <w:jc w:val="both"/>
        <w:rPr>
          <w:sz w:val="26"/>
          <w:szCs w:val="26"/>
          <w:lang w:val="vi-VN"/>
        </w:rPr>
      </w:pPr>
      <w:r>
        <w:rPr>
          <w:sz w:val="26"/>
          <w:szCs w:val="26"/>
        </w:rPr>
        <w:t xml:space="preserve">+ Đối với nhân viên: </w:t>
      </w:r>
      <w:r w:rsidR="002F405F">
        <w:rPr>
          <w:sz w:val="26"/>
          <w:szCs w:val="26"/>
        </w:rPr>
        <w:t>tra c</w:t>
      </w:r>
      <w:r w:rsidR="00BA3ED7">
        <w:rPr>
          <w:sz w:val="26"/>
          <w:szCs w:val="26"/>
        </w:rPr>
        <w:t>ứ</w:t>
      </w:r>
      <w:r w:rsidR="002F405F">
        <w:rPr>
          <w:sz w:val="26"/>
          <w:szCs w:val="26"/>
        </w:rPr>
        <w:t xml:space="preserve">u thông tin </w:t>
      </w:r>
      <w:r w:rsidR="00AB4FCD">
        <w:rPr>
          <w:sz w:val="26"/>
          <w:szCs w:val="26"/>
        </w:rPr>
        <w:t>vé</w:t>
      </w:r>
      <w:r w:rsidR="008A37A0">
        <w:rPr>
          <w:sz w:val="26"/>
          <w:szCs w:val="26"/>
        </w:rPr>
        <w:t>,</w:t>
      </w:r>
      <w:r w:rsidR="00BA3ED7">
        <w:rPr>
          <w:sz w:val="26"/>
          <w:szCs w:val="26"/>
        </w:rPr>
        <w:t xml:space="preserve"> </w:t>
      </w:r>
      <w:r w:rsidR="00BA3ED7" w:rsidRPr="00DD68DA">
        <w:rPr>
          <w:sz w:val="26"/>
          <w:szCs w:val="26"/>
          <w:lang w:val="vi-VN"/>
        </w:rPr>
        <w:t xml:space="preserve">quản lý </w:t>
      </w:r>
      <w:r w:rsidR="00DD68DA" w:rsidRPr="00DD68DA">
        <w:rPr>
          <w:sz w:val="26"/>
          <w:szCs w:val="26"/>
          <w:lang w:val="vi-VN"/>
        </w:rPr>
        <w:t xml:space="preserve">dễ dàng </w:t>
      </w:r>
      <w:r w:rsidR="00BA3ED7" w:rsidRPr="00DD68DA">
        <w:rPr>
          <w:sz w:val="26"/>
          <w:szCs w:val="26"/>
          <w:lang w:val="vi-VN"/>
        </w:rPr>
        <w:t xml:space="preserve">thông tin </w:t>
      </w:r>
      <w:r w:rsidR="00BA3ED7">
        <w:rPr>
          <w:sz w:val="26"/>
          <w:szCs w:val="26"/>
        </w:rPr>
        <w:t>vé</w:t>
      </w:r>
      <w:r w:rsidR="007F20B1">
        <w:rPr>
          <w:sz w:val="26"/>
          <w:szCs w:val="26"/>
        </w:rPr>
        <w:t xml:space="preserve"> </w:t>
      </w:r>
      <w:r w:rsidR="007F20B1" w:rsidRPr="00DD68DA">
        <w:rPr>
          <w:sz w:val="26"/>
          <w:szCs w:val="26"/>
          <w:lang w:val="vi-VN"/>
        </w:rPr>
        <w:t>đặt</w:t>
      </w:r>
      <w:r w:rsidR="008973C6">
        <w:rPr>
          <w:sz w:val="26"/>
          <w:szCs w:val="26"/>
        </w:rPr>
        <w:t xml:space="preserve">, vé hủy, </w:t>
      </w:r>
      <w:r w:rsidR="008A37A0">
        <w:rPr>
          <w:sz w:val="26"/>
          <w:szCs w:val="26"/>
        </w:rPr>
        <w:t xml:space="preserve"> </w:t>
      </w:r>
      <w:r w:rsidR="00BA3ED7">
        <w:rPr>
          <w:sz w:val="26"/>
          <w:szCs w:val="26"/>
        </w:rPr>
        <w:t xml:space="preserve"> thông tin khách hàng</w:t>
      </w:r>
      <w:r w:rsidR="008973C6">
        <w:rPr>
          <w:sz w:val="26"/>
          <w:szCs w:val="26"/>
        </w:rPr>
        <w:t>, thông tin toa</w:t>
      </w:r>
      <w:r w:rsidR="000B0009">
        <w:rPr>
          <w:sz w:val="26"/>
          <w:szCs w:val="26"/>
        </w:rPr>
        <w:t>,</w:t>
      </w:r>
      <w:r w:rsidR="008973C6">
        <w:rPr>
          <w:sz w:val="26"/>
          <w:szCs w:val="26"/>
        </w:rPr>
        <w:t xml:space="preserve"> tàu, lịch trình </w:t>
      </w:r>
      <w:r w:rsidR="00682D7A">
        <w:rPr>
          <w:sz w:val="26"/>
          <w:szCs w:val="26"/>
        </w:rPr>
        <w:t>chuyến tàu.</w:t>
      </w:r>
    </w:p>
    <w:p w14:paraId="7628FA40" w14:textId="385E06CF" w:rsidR="00611D3B" w:rsidRPr="00611D3B" w:rsidRDefault="00B07B80" w:rsidP="00203778">
      <w:pPr>
        <w:pStyle w:val="ListParagraph"/>
        <w:numPr>
          <w:ilvl w:val="0"/>
          <w:numId w:val="4"/>
        </w:numPr>
        <w:spacing w:line="360" w:lineRule="auto"/>
        <w:jc w:val="both"/>
        <w:rPr>
          <w:sz w:val="26"/>
          <w:szCs w:val="26"/>
          <w:lang w:val="vi-VN"/>
        </w:rPr>
      </w:pPr>
      <w:r>
        <w:rPr>
          <w:sz w:val="26"/>
          <w:szCs w:val="26"/>
          <w:lang w:val="vi-VN"/>
        </w:rPr>
        <w:t>Cung cấp thông tin và bán vé tàu cho khách hàng</w:t>
      </w:r>
      <w:r w:rsidR="00BE5A65">
        <w:rPr>
          <w:sz w:val="26"/>
          <w:szCs w:val="26"/>
        </w:rPr>
        <w:t xml:space="preserve">, </w:t>
      </w:r>
      <w:r>
        <w:rPr>
          <w:sz w:val="26"/>
          <w:szCs w:val="26"/>
          <w:lang w:val="vi-VN"/>
        </w:rPr>
        <w:t>quản lý và bảo mật thông tin đăng ký của khách hàng.</w:t>
      </w:r>
    </w:p>
    <w:p w14:paraId="1633B042" w14:textId="49C41FE2" w:rsidR="00E8296D" w:rsidRPr="00E8296D" w:rsidRDefault="00E8296D" w:rsidP="00203778">
      <w:pPr>
        <w:pStyle w:val="BodyText"/>
        <w:numPr>
          <w:ilvl w:val="0"/>
          <w:numId w:val="4"/>
        </w:numPr>
        <w:spacing w:line="288" w:lineRule="auto"/>
        <w:jc w:val="both"/>
        <w:rPr>
          <w:rFonts w:ascii="Times New Roman" w:hAnsi="Times New Roman" w:cs="Times New Roman"/>
          <w:sz w:val="26"/>
          <w:szCs w:val="26"/>
        </w:rPr>
      </w:pPr>
      <w:r w:rsidRPr="00E8296D">
        <w:rPr>
          <w:rFonts w:ascii="Times New Roman" w:hAnsi="Times New Roman" w:cs="Times New Roman"/>
          <w:sz w:val="26"/>
          <w:szCs w:val="26"/>
        </w:rPr>
        <w:t>Phần mềm có giao diện đẹp, dễ sử dụng cho khách hàng và nhân viên.</w:t>
      </w:r>
    </w:p>
    <w:p w14:paraId="4D449B55" w14:textId="721F94B4" w:rsidR="00AD461B" w:rsidRPr="007F2335" w:rsidRDefault="00140E7A" w:rsidP="00203778">
      <w:pPr>
        <w:pStyle w:val="ListParagraph"/>
        <w:numPr>
          <w:ilvl w:val="1"/>
          <w:numId w:val="33"/>
        </w:numPr>
        <w:spacing w:line="360" w:lineRule="auto"/>
        <w:jc w:val="both"/>
        <w:rPr>
          <w:b/>
          <w:sz w:val="26"/>
          <w:szCs w:val="26"/>
        </w:rPr>
      </w:pPr>
      <w:r w:rsidRPr="007F2335">
        <w:rPr>
          <w:b/>
          <w:sz w:val="26"/>
          <w:szCs w:val="26"/>
        </w:rPr>
        <w:t>Đối tượng nghiên cứu</w:t>
      </w:r>
      <w:r w:rsidR="005F0B03">
        <w:rPr>
          <w:b/>
          <w:sz w:val="26"/>
          <w:szCs w:val="26"/>
        </w:rPr>
        <w:t xml:space="preserve"> và công cụ thiết bị sử dụng</w:t>
      </w:r>
    </w:p>
    <w:p w14:paraId="13C972FF" w14:textId="73F9FF58" w:rsidR="00FD3A68" w:rsidRPr="00FD3A68" w:rsidRDefault="00EC414A" w:rsidP="00D00D60">
      <w:pPr>
        <w:pStyle w:val="ListParagraph"/>
        <w:spacing w:line="360" w:lineRule="auto"/>
        <w:jc w:val="both"/>
        <w:rPr>
          <w:sz w:val="26"/>
          <w:szCs w:val="26"/>
        </w:rPr>
      </w:pPr>
      <w:r>
        <w:rPr>
          <w:sz w:val="26"/>
          <w:szCs w:val="26"/>
        </w:rPr>
        <w:t>- Quản lý web bán vé tàu</w:t>
      </w:r>
      <w:r w:rsidR="006D3A7D">
        <w:rPr>
          <w:sz w:val="26"/>
          <w:szCs w:val="26"/>
        </w:rPr>
        <w:t>.</w:t>
      </w:r>
    </w:p>
    <w:p w14:paraId="38B04BD1" w14:textId="4C7D8DCE" w:rsidR="006D3A7D" w:rsidRPr="00FD3A68" w:rsidRDefault="006D3A7D" w:rsidP="00D00D60">
      <w:pPr>
        <w:pStyle w:val="ListParagraph"/>
        <w:spacing w:line="360" w:lineRule="auto"/>
        <w:jc w:val="both"/>
        <w:rPr>
          <w:sz w:val="26"/>
          <w:szCs w:val="26"/>
        </w:rPr>
      </w:pPr>
      <w:r>
        <w:rPr>
          <w:sz w:val="26"/>
          <w:szCs w:val="26"/>
        </w:rPr>
        <w:t>- Phương pháp ph</w:t>
      </w:r>
      <w:r w:rsidR="001814C4">
        <w:rPr>
          <w:sz w:val="26"/>
          <w:szCs w:val="26"/>
        </w:rPr>
        <w:t>ân tích h</w:t>
      </w:r>
      <w:r w:rsidR="00E34000">
        <w:rPr>
          <w:sz w:val="26"/>
          <w:szCs w:val="26"/>
        </w:rPr>
        <w:t>ướng đối tượng.</w:t>
      </w:r>
    </w:p>
    <w:p w14:paraId="1EB7ACF5" w14:textId="48252BB4" w:rsidR="0081263A" w:rsidRDefault="006C0B60" w:rsidP="00D00D60">
      <w:pPr>
        <w:pStyle w:val="ListParagraph"/>
        <w:spacing w:line="360" w:lineRule="auto"/>
        <w:jc w:val="both"/>
        <w:rPr>
          <w:sz w:val="26"/>
          <w:szCs w:val="26"/>
        </w:rPr>
      </w:pPr>
      <w:r>
        <w:rPr>
          <w:sz w:val="26"/>
          <w:szCs w:val="26"/>
        </w:rPr>
        <w:t>- Rational Rose</w:t>
      </w:r>
    </w:p>
    <w:p w14:paraId="6782C019" w14:textId="4A818F43" w:rsidR="0087279E" w:rsidRDefault="0087279E" w:rsidP="00D00D60">
      <w:pPr>
        <w:pStyle w:val="ListParagraph"/>
        <w:spacing w:line="360" w:lineRule="auto"/>
        <w:jc w:val="both"/>
        <w:rPr>
          <w:sz w:val="26"/>
          <w:szCs w:val="26"/>
        </w:rPr>
      </w:pPr>
      <w:r>
        <w:rPr>
          <w:sz w:val="26"/>
          <w:szCs w:val="26"/>
        </w:rPr>
        <w:lastRenderedPageBreak/>
        <w:t>-</w:t>
      </w:r>
      <w:r w:rsidR="00E47057">
        <w:rPr>
          <w:sz w:val="26"/>
          <w:szCs w:val="26"/>
        </w:rPr>
        <w:t xml:space="preserve"> phpMyAdmin: </w:t>
      </w:r>
      <w:r w:rsidR="00E47057" w:rsidRPr="00E47057">
        <w:rPr>
          <w:sz w:val="26"/>
          <w:szCs w:val="26"/>
        </w:rPr>
        <w:t>xử lý các tác vụ quản trị của MySQL thông qua một trình duyệt web</w:t>
      </w:r>
      <w:r w:rsidR="00E47057">
        <w:rPr>
          <w:sz w:val="26"/>
          <w:szCs w:val="26"/>
        </w:rPr>
        <w:t>.</w:t>
      </w:r>
    </w:p>
    <w:p w14:paraId="2EFBF7B9" w14:textId="04E4DB3E" w:rsidR="00E47057" w:rsidRDefault="00556C20" w:rsidP="00D00D60">
      <w:pPr>
        <w:pStyle w:val="ListParagraph"/>
        <w:spacing w:line="360" w:lineRule="auto"/>
        <w:jc w:val="both"/>
        <w:rPr>
          <w:sz w:val="26"/>
          <w:szCs w:val="26"/>
        </w:rPr>
      </w:pPr>
      <w:r w:rsidRPr="00556C20">
        <w:rPr>
          <w:sz w:val="26"/>
          <w:szCs w:val="26"/>
        </w:rPr>
        <w:t xml:space="preserve">- </w:t>
      </w:r>
      <w:r w:rsidRPr="00556C20">
        <w:rPr>
          <w:sz w:val="26"/>
          <w:szCs w:val="26"/>
        </w:rPr>
        <w:t>Xampp</w:t>
      </w:r>
      <w:r>
        <w:rPr>
          <w:sz w:val="26"/>
          <w:szCs w:val="26"/>
        </w:rPr>
        <w:t>:</w:t>
      </w:r>
      <w:r w:rsidRPr="00556C20">
        <w:rPr>
          <w:sz w:val="26"/>
          <w:szCs w:val="26"/>
        </w:rPr>
        <w:t xml:space="preserve"> chương trình tạo máy chủ Web được tích hợp sẵn Apache, PHP, MySQL, FTP Server, Mail Server và các công cụ như phpMyAdmin</w:t>
      </w:r>
    </w:p>
    <w:p w14:paraId="4A67AFC0" w14:textId="77777777" w:rsidR="005618B9" w:rsidRPr="00A83E09" w:rsidRDefault="005618B9" w:rsidP="00D00D60">
      <w:pPr>
        <w:pStyle w:val="ListParagraph"/>
        <w:spacing w:line="360" w:lineRule="auto"/>
        <w:jc w:val="both"/>
        <w:rPr>
          <w:sz w:val="26"/>
          <w:szCs w:val="26"/>
        </w:rPr>
      </w:pPr>
    </w:p>
    <w:p w14:paraId="200A45F5" w14:textId="4489245F" w:rsidR="00577EDC" w:rsidRPr="009C3F40" w:rsidRDefault="00EA66B9" w:rsidP="00EA66B9">
      <w:pPr>
        <w:spacing w:line="360" w:lineRule="auto"/>
        <w:jc w:val="both"/>
        <w:rPr>
          <w:b/>
          <w:sz w:val="26"/>
          <w:szCs w:val="26"/>
        </w:rPr>
      </w:pPr>
      <w:r>
        <w:rPr>
          <w:b/>
          <w:sz w:val="26"/>
          <w:szCs w:val="26"/>
        </w:rPr>
        <w:t>1.4.</w:t>
      </w:r>
      <w:r w:rsidR="00577EDC" w:rsidRPr="00EA66B9">
        <w:rPr>
          <w:b/>
          <w:sz w:val="26"/>
          <w:szCs w:val="26"/>
        </w:rPr>
        <w:t xml:space="preserve"> </w:t>
      </w:r>
      <w:r w:rsidR="00577EDC" w:rsidRPr="00AD78B7">
        <w:rPr>
          <w:b/>
          <w:sz w:val="26"/>
          <w:szCs w:val="26"/>
        </w:rPr>
        <w:t xml:space="preserve"> </w:t>
      </w:r>
      <w:r w:rsidR="00577EDC">
        <w:rPr>
          <w:b/>
          <w:sz w:val="26"/>
          <w:szCs w:val="26"/>
        </w:rPr>
        <w:t>KH</w:t>
      </w:r>
      <w:r w:rsidR="00577EDC" w:rsidRPr="009C3F40">
        <w:rPr>
          <w:b/>
          <w:sz w:val="26"/>
          <w:szCs w:val="26"/>
        </w:rPr>
        <w:t>ẢO</w:t>
      </w:r>
      <w:r w:rsidR="00577EDC">
        <w:rPr>
          <w:b/>
          <w:sz w:val="26"/>
          <w:szCs w:val="26"/>
        </w:rPr>
        <w:t xml:space="preserve"> S</w:t>
      </w:r>
      <w:r w:rsidR="00577EDC" w:rsidRPr="009C3F40">
        <w:rPr>
          <w:b/>
          <w:sz w:val="26"/>
          <w:szCs w:val="26"/>
        </w:rPr>
        <w:t>ÁT</w:t>
      </w:r>
      <w:r w:rsidR="00577EDC">
        <w:rPr>
          <w:b/>
          <w:sz w:val="26"/>
          <w:szCs w:val="26"/>
        </w:rPr>
        <w:t xml:space="preserve"> H</w:t>
      </w:r>
      <w:r w:rsidR="00577EDC" w:rsidRPr="009C3F40">
        <w:rPr>
          <w:b/>
          <w:sz w:val="26"/>
          <w:szCs w:val="26"/>
        </w:rPr>
        <w:t>Ệ</w:t>
      </w:r>
      <w:r w:rsidR="00577EDC">
        <w:rPr>
          <w:b/>
          <w:sz w:val="26"/>
          <w:szCs w:val="26"/>
        </w:rPr>
        <w:t xml:space="preserve"> TH</w:t>
      </w:r>
      <w:r w:rsidR="00577EDC" w:rsidRPr="009C3F40">
        <w:rPr>
          <w:b/>
          <w:sz w:val="26"/>
          <w:szCs w:val="26"/>
        </w:rPr>
        <w:t>ỐNG</w:t>
      </w:r>
    </w:p>
    <w:p w14:paraId="6F718284" w14:textId="7F27F4F8" w:rsidR="00E22F1E" w:rsidRPr="007F2335" w:rsidRDefault="00E22F1E" w:rsidP="00D00D60">
      <w:pPr>
        <w:pStyle w:val="ListParagraph"/>
        <w:spacing w:line="360" w:lineRule="auto"/>
        <w:jc w:val="both"/>
        <w:rPr>
          <w:b/>
          <w:sz w:val="26"/>
          <w:szCs w:val="26"/>
        </w:rPr>
      </w:pPr>
      <w:r>
        <w:rPr>
          <w:b/>
          <w:sz w:val="26"/>
          <w:szCs w:val="26"/>
        </w:rPr>
        <w:t xml:space="preserve">1.4.1. Sơ lược về </w:t>
      </w:r>
      <w:r w:rsidR="00206FC9">
        <w:rPr>
          <w:b/>
          <w:sz w:val="26"/>
          <w:szCs w:val="26"/>
        </w:rPr>
        <w:t>thông tin đã khảo sát</w:t>
      </w:r>
    </w:p>
    <w:p w14:paraId="6BB2A3B5" w14:textId="6F43DA23" w:rsidR="005E4A69" w:rsidRDefault="00900343" w:rsidP="00D00D60">
      <w:pPr>
        <w:spacing w:line="360" w:lineRule="auto"/>
        <w:ind w:left="454"/>
        <w:jc w:val="both"/>
        <w:rPr>
          <w:sz w:val="26"/>
          <w:szCs w:val="26"/>
          <w:lang w:val="vi-VN"/>
        </w:rPr>
      </w:pPr>
      <w:r>
        <w:rPr>
          <w:sz w:val="26"/>
          <w:szCs w:val="26"/>
          <w:lang w:val="vi-VN"/>
        </w:rPr>
        <w:t>Trang web đặt vé tàu được sử dụng trong hệ thống đường sắt phục vụ chủ yếu cho nhân viên và hành khách.</w:t>
      </w:r>
      <w:r w:rsidR="00D36336">
        <w:rPr>
          <w:sz w:val="26"/>
          <w:szCs w:val="26"/>
          <w:lang w:val="vi-VN"/>
        </w:rPr>
        <w:t xml:space="preserve"> Một số yêu cầu được đưa ra trong quá trình khảo sát.</w:t>
      </w:r>
    </w:p>
    <w:p w14:paraId="54B43911" w14:textId="764BCDA4" w:rsidR="00A3753A" w:rsidRDefault="00232B2A" w:rsidP="00203778">
      <w:pPr>
        <w:pStyle w:val="ListParagraph"/>
        <w:numPr>
          <w:ilvl w:val="0"/>
          <w:numId w:val="3"/>
        </w:numPr>
        <w:spacing w:line="360" w:lineRule="auto"/>
        <w:jc w:val="both"/>
        <w:rPr>
          <w:sz w:val="26"/>
          <w:szCs w:val="26"/>
          <w:lang w:val="vi-VN"/>
        </w:rPr>
      </w:pPr>
      <w:r w:rsidRPr="00232B2A">
        <w:rPr>
          <w:sz w:val="26"/>
          <w:szCs w:val="26"/>
          <w:lang w:val="vi-VN"/>
        </w:rPr>
        <w:t>Yêu cầu lịch trình của khách hàng với hệ thống đáp ứng một cách nhanh nhất theo yêu cầu mà vẫn tránh được sai sót.</w:t>
      </w:r>
    </w:p>
    <w:p w14:paraId="551D11E0" w14:textId="06EEEE9A" w:rsidR="00232B2A" w:rsidRDefault="00232B2A" w:rsidP="00203778">
      <w:pPr>
        <w:pStyle w:val="ListParagraph"/>
        <w:numPr>
          <w:ilvl w:val="0"/>
          <w:numId w:val="3"/>
        </w:numPr>
        <w:spacing w:line="360" w:lineRule="auto"/>
        <w:jc w:val="both"/>
        <w:rPr>
          <w:sz w:val="26"/>
          <w:szCs w:val="26"/>
          <w:lang w:val="vi-VN"/>
        </w:rPr>
      </w:pPr>
      <w:r>
        <w:rPr>
          <w:sz w:val="26"/>
          <w:szCs w:val="26"/>
          <w:lang w:val="vi-VN"/>
        </w:rPr>
        <w:t>Giá v</w:t>
      </w:r>
      <w:r w:rsidR="00826153">
        <w:rPr>
          <w:sz w:val="26"/>
          <w:szCs w:val="26"/>
          <w:lang w:val="vi-VN"/>
        </w:rPr>
        <w:t>é khi hành khách chọn một hoặc nhiều vé thì hệ thống phải tính ra được chính xác số tiền khách phải trả</w:t>
      </w:r>
      <w:r w:rsidR="00A2715D">
        <w:rPr>
          <w:sz w:val="26"/>
          <w:szCs w:val="26"/>
          <w:lang w:val="vi-VN"/>
        </w:rPr>
        <w:t>.</w:t>
      </w:r>
    </w:p>
    <w:p w14:paraId="2B1FAA67" w14:textId="182CDE09" w:rsidR="00A2715D" w:rsidRDefault="00826153" w:rsidP="00203778">
      <w:pPr>
        <w:pStyle w:val="ListParagraph"/>
        <w:numPr>
          <w:ilvl w:val="0"/>
          <w:numId w:val="3"/>
        </w:numPr>
        <w:spacing w:line="360" w:lineRule="auto"/>
        <w:jc w:val="both"/>
        <w:rPr>
          <w:sz w:val="26"/>
          <w:szCs w:val="26"/>
          <w:lang w:val="vi-VN"/>
        </w:rPr>
      </w:pPr>
      <w:r w:rsidRPr="00A2715D">
        <w:rPr>
          <w:sz w:val="26"/>
          <w:szCs w:val="26"/>
          <w:lang w:val="vi-VN"/>
        </w:rPr>
        <w:t xml:space="preserve">Cách hiển thị hệ thống như thế </w:t>
      </w:r>
      <w:r w:rsidR="00A2715D" w:rsidRPr="00A2715D">
        <w:rPr>
          <w:sz w:val="26"/>
          <w:szCs w:val="26"/>
          <w:lang w:val="vi-VN"/>
        </w:rPr>
        <w:t>nào mà nhân viên bán vé có thể dễ lựa chọn và bỏ những lựa chọn một cách dễ nhất.</w:t>
      </w:r>
    </w:p>
    <w:p w14:paraId="0C4ED032" w14:textId="4E58DA49" w:rsidR="00A2715D" w:rsidRDefault="00A2715D" w:rsidP="00203778">
      <w:pPr>
        <w:pStyle w:val="ListParagraph"/>
        <w:numPr>
          <w:ilvl w:val="0"/>
          <w:numId w:val="3"/>
        </w:numPr>
        <w:spacing w:line="360" w:lineRule="auto"/>
        <w:jc w:val="both"/>
        <w:rPr>
          <w:sz w:val="26"/>
          <w:szCs w:val="26"/>
          <w:lang w:val="vi-VN"/>
        </w:rPr>
      </w:pPr>
      <w:r>
        <w:rPr>
          <w:sz w:val="26"/>
          <w:szCs w:val="26"/>
          <w:lang w:val="vi-VN"/>
        </w:rPr>
        <w:t>Xây dựng và thiết kế cơ sở dữ liệu, cơ sở dữ liệu phải đáp ứng được yêu cầu thực tế về lưu trữ dữ liệu và để giúp nhân viên có thể dễ hiểu nhất.</w:t>
      </w:r>
    </w:p>
    <w:p w14:paraId="30911516" w14:textId="731B9894" w:rsidR="00D36336" w:rsidRPr="00D36336" w:rsidRDefault="00D36336" w:rsidP="00D00D60">
      <w:pPr>
        <w:pStyle w:val="ListParagraph"/>
        <w:spacing w:line="360" w:lineRule="auto"/>
        <w:ind w:left="814"/>
        <w:jc w:val="both"/>
        <w:rPr>
          <w:b/>
          <w:bCs/>
          <w:sz w:val="26"/>
          <w:szCs w:val="26"/>
          <w:lang w:val="vi-VN"/>
        </w:rPr>
      </w:pPr>
      <w:r w:rsidRPr="00D36336">
        <w:rPr>
          <w:b/>
          <w:bCs/>
          <w:sz w:val="26"/>
          <w:szCs w:val="26"/>
          <w:lang w:val="vi-VN"/>
        </w:rPr>
        <w:t>Một số chức năng</w:t>
      </w:r>
      <w:r w:rsidR="00650242">
        <w:rPr>
          <w:b/>
          <w:bCs/>
          <w:sz w:val="26"/>
          <w:szCs w:val="26"/>
          <w:lang w:val="vi-VN"/>
        </w:rPr>
        <w:t xml:space="preserve"> mà người sử dụng</w:t>
      </w:r>
      <w:r w:rsidRPr="00D36336">
        <w:rPr>
          <w:b/>
          <w:bCs/>
          <w:sz w:val="26"/>
          <w:szCs w:val="26"/>
          <w:lang w:val="vi-VN"/>
        </w:rPr>
        <w:t xml:space="preserve"> mong muốn có được trong trang web</w:t>
      </w:r>
    </w:p>
    <w:p w14:paraId="075B33E0" w14:textId="2CB1DAB6" w:rsidR="00B07B80" w:rsidRPr="00D36336" w:rsidRDefault="00A2715D" w:rsidP="00203778">
      <w:pPr>
        <w:pStyle w:val="ListParagraph"/>
        <w:numPr>
          <w:ilvl w:val="0"/>
          <w:numId w:val="2"/>
        </w:numPr>
        <w:tabs>
          <w:tab w:val="num" w:pos="540"/>
        </w:tabs>
        <w:spacing w:line="360" w:lineRule="auto"/>
        <w:ind w:left="810" w:hanging="4"/>
        <w:jc w:val="both"/>
        <w:rPr>
          <w:sz w:val="26"/>
          <w:szCs w:val="26"/>
        </w:rPr>
      </w:pPr>
      <w:r w:rsidRPr="00B07B80">
        <w:rPr>
          <w:vanish/>
          <w:sz w:val="26"/>
          <w:szCs w:val="26"/>
          <w:lang w:val="vi-VN"/>
        </w:rPr>
        <w:t>H</w:t>
      </w:r>
      <w:r w:rsidR="00B07B80" w:rsidRPr="00D36336">
        <w:rPr>
          <w:color w:val="000000"/>
          <w:sz w:val="26"/>
          <w:szCs w:val="26"/>
          <w:u w:val="single"/>
        </w:rPr>
        <w:t>Chức năng 1</w:t>
      </w:r>
      <w:r w:rsidR="00B07B80" w:rsidRPr="00D36336">
        <w:rPr>
          <w:color w:val="000000"/>
          <w:sz w:val="26"/>
          <w:szCs w:val="26"/>
        </w:rPr>
        <w:t>: Tra cứu chuyến tàu</w:t>
      </w:r>
    </w:p>
    <w:p w14:paraId="50E1CA80"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tra cứu các thông tin liên quan đến các chuyến tàu bao gồm:</w:t>
      </w:r>
    </w:p>
    <w:p w14:paraId="01227E33" w14:textId="77777777" w:rsidR="00B07B80" w:rsidRPr="00B07B80" w:rsidRDefault="00B07B80" w:rsidP="00203778">
      <w:pPr>
        <w:pStyle w:val="NormalWeb"/>
        <w:numPr>
          <w:ilvl w:val="0"/>
          <w:numId w:val="5"/>
        </w:numPr>
        <w:spacing w:before="0" w:beforeAutospacing="0" w:after="0" w:afterAutospacing="0" w:line="360" w:lineRule="auto"/>
        <w:ind w:left="1260" w:firstLine="0"/>
        <w:jc w:val="both"/>
        <w:textAlignment w:val="baseline"/>
        <w:rPr>
          <w:color w:val="000000"/>
          <w:sz w:val="26"/>
          <w:szCs w:val="26"/>
        </w:rPr>
      </w:pPr>
      <w:r w:rsidRPr="00B07B80">
        <w:rPr>
          <w:color w:val="000000"/>
          <w:sz w:val="26"/>
          <w:szCs w:val="26"/>
        </w:rPr>
        <w:t>Ga xuất phát</w:t>
      </w:r>
    </w:p>
    <w:p w14:paraId="23501B02" w14:textId="77777777" w:rsidR="00B07B80" w:rsidRPr="00B07B80" w:rsidRDefault="00B07B80" w:rsidP="00203778">
      <w:pPr>
        <w:pStyle w:val="NormalWeb"/>
        <w:numPr>
          <w:ilvl w:val="0"/>
          <w:numId w:val="5"/>
        </w:numPr>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Ga đến</w:t>
      </w:r>
    </w:p>
    <w:p w14:paraId="5328E335" w14:textId="6952EA7D" w:rsidR="00B07B80" w:rsidRPr="00B07B80" w:rsidRDefault="00FF5E3E" w:rsidP="00203778">
      <w:pPr>
        <w:pStyle w:val="NormalWeb"/>
        <w:numPr>
          <w:ilvl w:val="0"/>
          <w:numId w:val="5"/>
        </w:numPr>
        <w:spacing w:before="0" w:beforeAutospacing="0" w:after="0" w:afterAutospacing="0" w:line="360" w:lineRule="auto"/>
        <w:ind w:left="1260" w:hanging="4"/>
        <w:jc w:val="both"/>
        <w:textAlignment w:val="baseline"/>
        <w:rPr>
          <w:color w:val="000000"/>
          <w:sz w:val="26"/>
          <w:szCs w:val="26"/>
        </w:rPr>
      </w:pPr>
      <w:r>
        <w:rPr>
          <w:color w:val="000000"/>
          <w:sz w:val="26"/>
          <w:szCs w:val="26"/>
        </w:rPr>
        <w:t>T</w:t>
      </w:r>
      <w:r w:rsidR="00B07B80" w:rsidRPr="00B07B80">
        <w:rPr>
          <w:color w:val="000000"/>
          <w:sz w:val="26"/>
          <w:szCs w:val="26"/>
        </w:rPr>
        <w:t>hời gian tàu đi</w:t>
      </w:r>
    </w:p>
    <w:p w14:paraId="62A15888" w14:textId="77777777" w:rsidR="00B07B80" w:rsidRPr="00B07B80" w:rsidRDefault="00B07B80" w:rsidP="00203778">
      <w:pPr>
        <w:pStyle w:val="NormalWeb"/>
        <w:numPr>
          <w:ilvl w:val="0"/>
          <w:numId w:val="5"/>
        </w:numPr>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Thời gian tàu đến</w:t>
      </w:r>
    </w:p>
    <w:p w14:paraId="62CE4DB1" w14:textId="77777777" w:rsidR="00B07B80" w:rsidRPr="00B07B80" w:rsidRDefault="00B07B80" w:rsidP="00203778">
      <w:pPr>
        <w:pStyle w:val="NormalWeb"/>
        <w:numPr>
          <w:ilvl w:val="0"/>
          <w:numId w:val="5"/>
        </w:numPr>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Thời gian di chuyển( ngồi trên tàu)</w:t>
      </w:r>
    </w:p>
    <w:p w14:paraId="1F877BE9" w14:textId="76870EF7"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2</w:t>
      </w:r>
      <w:r w:rsidR="00B07B80" w:rsidRPr="00B07B80">
        <w:rPr>
          <w:color w:val="000000"/>
          <w:sz w:val="26"/>
          <w:szCs w:val="26"/>
        </w:rPr>
        <w:t>: Tra cứu giá vé</w:t>
      </w:r>
    </w:p>
    <w:p w14:paraId="2BA94FBF" w14:textId="7EDF8C62"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lastRenderedPageBreak/>
        <w:t>Cho phép người dùng tra cứu các thông tin về giá vé, khách hàng chỉ cần nhập một trong các thông tin sau:</w:t>
      </w:r>
    </w:p>
    <w:p w14:paraId="19650B69" w14:textId="77777777" w:rsidR="00B07B80" w:rsidRPr="00B07B80" w:rsidRDefault="00B07B80" w:rsidP="00203778">
      <w:pPr>
        <w:pStyle w:val="NormalWeb"/>
        <w:numPr>
          <w:ilvl w:val="0"/>
          <w:numId w:val="6"/>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Mã tàu</w:t>
      </w:r>
    </w:p>
    <w:p w14:paraId="54737763" w14:textId="77777777" w:rsidR="00B07B80" w:rsidRPr="00B07B80" w:rsidRDefault="00B07B80" w:rsidP="00203778">
      <w:pPr>
        <w:pStyle w:val="NormalWeb"/>
        <w:numPr>
          <w:ilvl w:val="0"/>
          <w:numId w:val="6"/>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Ga đi</w:t>
      </w:r>
    </w:p>
    <w:p w14:paraId="6CB7EC4D" w14:textId="77777777" w:rsidR="00B07B80" w:rsidRPr="00B07B80" w:rsidRDefault="00B07B80" w:rsidP="00203778">
      <w:pPr>
        <w:pStyle w:val="NormalWeb"/>
        <w:numPr>
          <w:ilvl w:val="0"/>
          <w:numId w:val="6"/>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Ga đến</w:t>
      </w:r>
    </w:p>
    <w:p w14:paraId="66F12FEB" w14:textId="77777777" w:rsidR="00B07B80" w:rsidRPr="00B07B80" w:rsidRDefault="00B07B80" w:rsidP="00203778">
      <w:pPr>
        <w:pStyle w:val="NormalWeb"/>
        <w:numPr>
          <w:ilvl w:val="0"/>
          <w:numId w:val="6"/>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Thời gian đi</w:t>
      </w:r>
    </w:p>
    <w:p w14:paraId="4DC84494" w14:textId="77777777" w:rsidR="00B07B80" w:rsidRPr="00B07B80" w:rsidRDefault="00B07B80" w:rsidP="00203778">
      <w:pPr>
        <w:pStyle w:val="NormalWeb"/>
        <w:numPr>
          <w:ilvl w:val="0"/>
          <w:numId w:val="6"/>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Loại chỗ </w:t>
      </w:r>
    </w:p>
    <w:p w14:paraId="16FBC56C"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Phần mềm sẽ trả ra kết quả bảng giá vé tương ứng cho người dùng</w:t>
      </w:r>
    </w:p>
    <w:p w14:paraId="53D18A0A" w14:textId="7703AC0C"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3</w:t>
      </w:r>
      <w:r w:rsidR="00B07B80" w:rsidRPr="00B07B80">
        <w:rPr>
          <w:color w:val="000000"/>
          <w:sz w:val="26"/>
          <w:szCs w:val="26"/>
        </w:rPr>
        <w:t>: Tra cứu sơ đồ đoàn tàu </w:t>
      </w:r>
    </w:p>
    <w:p w14:paraId="28A97840"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tra cứu về hành trình và lý lịch của một đoàn tàu. Người dùng nhập các thông tin về:</w:t>
      </w:r>
    </w:p>
    <w:p w14:paraId="08770832" w14:textId="77777777" w:rsidR="00B07B80" w:rsidRPr="00B07B80" w:rsidRDefault="00B07B80" w:rsidP="00203778">
      <w:pPr>
        <w:pStyle w:val="NormalWeb"/>
        <w:numPr>
          <w:ilvl w:val="0"/>
          <w:numId w:val="7"/>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Mã tàu</w:t>
      </w:r>
    </w:p>
    <w:p w14:paraId="59820A94" w14:textId="77777777" w:rsidR="00B07B80" w:rsidRPr="00B07B80" w:rsidRDefault="00B07B80" w:rsidP="00203778">
      <w:pPr>
        <w:pStyle w:val="NormalWeb"/>
        <w:numPr>
          <w:ilvl w:val="0"/>
          <w:numId w:val="7"/>
        </w:numPr>
        <w:tabs>
          <w:tab w:val="num" w:pos="540"/>
        </w:tabs>
        <w:spacing w:before="0" w:beforeAutospacing="0" w:after="0" w:afterAutospacing="0" w:line="360" w:lineRule="auto"/>
        <w:ind w:left="1260" w:hanging="4"/>
        <w:jc w:val="both"/>
        <w:textAlignment w:val="baseline"/>
        <w:rPr>
          <w:color w:val="000000"/>
          <w:sz w:val="26"/>
          <w:szCs w:val="26"/>
        </w:rPr>
      </w:pPr>
      <w:r w:rsidRPr="00B07B80">
        <w:rPr>
          <w:color w:val="000000"/>
          <w:sz w:val="26"/>
          <w:szCs w:val="26"/>
        </w:rPr>
        <w:t>Ngày đi </w:t>
      </w:r>
    </w:p>
    <w:p w14:paraId="6CDCB43E" w14:textId="1B330A4F"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4</w:t>
      </w:r>
      <w:r w:rsidR="00B07B80" w:rsidRPr="00B07B80">
        <w:rPr>
          <w:color w:val="000000"/>
          <w:sz w:val="26"/>
          <w:szCs w:val="26"/>
        </w:rPr>
        <w:t>: Tra cứu ga tàu</w:t>
      </w:r>
    </w:p>
    <w:p w14:paraId="69FB9E9D"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tra cứu các thông tin về ga tàu. Phần mềm cung cấp 1 bảng danh sách thông tin các ga tàu bao gồm: tên ga, địa chỉ, số điện thoại cho người dùng tra cứu và liên lạc</w:t>
      </w:r>
    </w:p>
    <w:p w14:paraId="7500E30B" w14:textId="19E28A02"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5</w:t>
      </w:r>
      <w:r w:rsidR="00B07B80" w:rsidRPr="00B07B80">
        <w:rPr>
          <w:color w:val="000000"/>
          <w:sz w:val="26"/>
          <w:szCs w:val="26"/>
        </w:rPr>
        <w:t>: Đặt mua vé</w:t>
      </w:r>
    </w:p>
    <w:p w14:paraId="3E13206C"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tự động đặt mua vé. Khách hàng đăng nhập vào hệ thống và đặt mua vé sau khi đã tra cứu và chọn tuyến tàu phù hợp với mình</w:t>
      </w:r>
    </w:p>
    <w:p w14:paraId="7ECF99C9" w14:textId="69C9A5CE"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6</w:t>
      </w:r>
      <w:r w:rsidR="00B07B80" w:rsidRPr="00B07B80">
        <w:rPr>
          <w:color w:val="000000"/>
          <w:sz w:val="26"/>
          <w:szCs w:val="26"/>
        </w:rPr>
        <w:t>: Thay đổi đặt mua vé</w:t>
      </w:r>
    </w:p>
    <w:p w14:paraId="7D4BA9F4" w14:textId="6A6AC8D4"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đăng nhập và thay đổi các trạng thái sau khi đã đặt vé như: hủy mua vé hoặc thay đổi chuyến tàu</w:t>
      </w:r>
      <w:r w:rsidR="00894000" w:rsidRPr="00894000">
        <w:rPr>
          <w:color w:val="000000"/>
          <w:sz w:val="26"/>
          <w:szCs w:val="26"/>
          <w:lang w:val="vi-VN"/>
        </w:rPr>
        <w:t xml:space="preserve"> </w:t>
      </w:r>
      <w:r w:rsidR="00E50803" w:rsidRPr="00E50803">
        <w:rPr>
          <w:color w:val="000000"/>
          <w:sz w:val="26"/>
          <w:szCs w:val="26"/>
          <w:lang w:val="vi-VN"/>
        </w:rPr>
        <w:t>ừ</w:t>
      </w:r>
    </w:p>
    <w:p w14:paraId="5AC3F23F" w14:textId="034DA310" w:rsidR="00B07B80" w:rsidRDefault="00D36336" w:rsidP="00D00D60">
      <w:pPr>
        <w:pStyle w:val="NormalWeb"/>
        <w:tabs>
          <w:tab w:val="num" w:pos="540"/>
        </w:tabs>
        <w:spacing w:before="0" w:beforeAutospacing="0" w:after="0" w:afterAutospacing="0" w:line="360" w:lineRule="auto"/>
        <w:ind w:left="810" w:hanging="4"/>
        <w:jc w:val="both"/>
        <w:rPr>
          <w:color w:val="000000"/>
          <w:sz w:val="26"/>
          <w:szCs w:val="26"/>
        </w:rPr>
      </w:pPr>
      <w:r>
        <w:rPr>
          <w:color w:val="000000"/>
          <w:sz w:val="26"/>
          <w:szCs w:val="26"/>
        </w:rPr>
        <w:tab/>
      </w:r>
      <w:r>
        <w:rPr>
          <w:color w:val="000000"/>
          <w:sz w:val="26"/>
          <w:szCs w:val="26"/>
        </w:rPr>
        <w:tab/>
      </w:r>
      <w:r w:rsidR="00B07B80" w:rsidRPr="00D36336">
        <w:rPr>
          <w:color w:val="000000"/>
          <w:sz w:val="26"/>
          <w:szCs w:val="26"/>
          <w:u w:val="single"/>
        </w:rPr>
        <w:t>Chức năng 7</w:t>
      </w:r>
      <w:r w:rsidR="00B07B80" w:rsidRPr="00B07B80">
        <w:rPr>
          <w:color w:val="000000"/>
          <w:sz w:val="26"/>
          <w:szCs w:val="26"/>
        </w:rPr>
        <w:t>: Thanh toán trực tuyến</w:t>
      </w:r>
    </w:p>
    <w:p w14:paraId="7DA87E86" w14:textId="5407570F" w:rsidR="001C1B07" w:rsidRPr="00B07B80" w:rsidRDefault="0074235B" w:rsidP="00D00D60">
      <w:pPr>
        <w:pStyle w:val="NormalWeb"/>
        <w:tabs>
          <w:tab w:val="num" w:pos="540"/>
        </w:tabs>
        <w:spacing w:before="0" w:beforeAutospacing="0" w:after="0" w:afterAutospacing="0" w:line="360" w:lineRule="auto"/>
        <w:ind w:left="810" w:hanging="4"/>
        <w:jc w:val="both"/>
        <w:rPr>
          <w:sz w:val="26"/>
          <w:szCs w:val="26"/>
        </w:rPr>
      </w:pPr>
      <w:r>
        <w:rPr>
          <w:sz w:val="26"/>
          <w:szCs w:val="26"/>
        </w:rPr>
        <w:t>Cho phép người dùng đặt vé trực tuyến qua thẻ ngân hàng</w:t>
      </w:r>
    </w:p>
    <w:p w14:paraId="2A31376D" w14:textId="33BE36BF" w:rsidR="00B07B80" w:rsidRPr="00B07B80" w:rsidRDefault="00D36336" w:rsidP="00D00D60">
      <w:pPr>
        <w:pStyle w:val="NormalWeb"/>
        <w:tabs>
          <w:tab w:val="num" w:pos="540"/>
        </w:tabs>
        <w:spacing w:before="0" w:beforeAutospacing="0" w:after="0" w:afterAutospacing="0" w:line="360" w:lineRule="auto"/>
        <w:ind w:left="810" w:hanging="4"/>
        <w:jc w:val="both"/>
        <w:rPr>
          <w:sz w:val="26"/>
          <w:szCs w:val="26"/>
        </w:rPr>
      </w:pPr>
      <w:r>
        <w:rPr>
          <w:color w:val="000000"/>
          <w:sz w:val="26"/>
          <w:szCs w:val="26"/>
        </w:rPr>
        <w:tab/>
      </w:r>
      <w:r>
        <w:rPr>
          <w:color w:val="000000"/>
          <w:sz w:val="26"/>
          <w:szCs w:val="26"/>
        </w:rPr>
        <w:tab/>
      </w:r>
      <w:r w:rsidR="00B07B80" w:rsidRPr="00D36336">
        <w:rPr>
          <w:color w:val="000000"/>
          <w:sz w:val="26"/>
          <w:szCs w:val="26"/>
          <w:u w:val="single"/>
        </w:rPr>
        <w:t>Chức năng 8</w:t>
      </w:r>
      <w:r w:rsidR="00B07B80" w:rsidRPr="00B07B80">
        <w:rPr>
          <w:color w:val="000000"/>
          <w:sz w:val="26"/>
          <w:szCs w:val="26"/>
        </w:rPr>
        <w:t>: Đăng ký/ Đăng nhập</w:t>
      </w:r>
    </w:p>
    <w:p w14:paraId="3D281096" w14:textId="77777777" w:rsidR="00B07B80" w:rsidRPr="00B07B80" w:rsidRDefault="00B07B80" w:rsidP="00D00D60">
      <w:pPr>
        <w:pStyle w:val="NormalWeb"/>
        <w:tabs>
          <w:tab w:val="num" w:pos="540"/>
        </w:tabs>
        <w:spacing w:before="0" w:beforeAutospacing="0" w:after="0" w:afterAutospacing="0" w:line="360" w:lineRule="auto"/>
        <w:ind w:left="810" w:hanging="4"/>
        <w:jc w:val="both"/>
        <w:rPr>
          <w:sz w:val="26"/>
          <w:szCs w:val="26"/>
        </w:rPr>
      </w:pPr>
      <w:r w:rsidRPr="00B07B80">
        <w:rPr>
          <w:color w:val="000000"/>
          <w:sz w:val="26"/>
          <w:szCs w:val="26"/>
        </w:rPr>
        <w:t>Chức năng này cho phép người dùng đăng ký thành viên mới để đặt vé và thanh toán hoặc đăng nhập hệ thống</w:t>
      </w:r>
    </w:p>
    <w:p w14:paraId="66BB8BF8" w14:textId="0D921F56" w:rsidR="00B07B80" w:rsidRDefault="00E6697D" w:rsidP="00D00D60">
      <w:pPr>
        <w:pStyle w:val="ListParagraph"/>
        <w:spacing w:line="360" w:lineRule="auto"/>
        <w:ind w:left="454"/>
        <w:jc w:val="both"/>
        <w:rPr>
          <w:b/>
          <w:sz w:val="26"/>
          <w:szCs w:val="26"/>
        </w:rPr>
      </w:pPr>
      <w:r w:rsidRPr="00D017E4">
        <w:rPr>
          <w:b/>
          <w:bCs/>
          <w:sz w:val="26"/>
          <w:szCs w:val="26"/>
        </w:rPr>
        <w:lastRenderedPageBreak/>
        <w:t xml:space="preserve">1.4.2. </w:t>
      </w:r>
      <w:r w:rsidR="00D017E4" w:rsidRPr="00D017E4">
        <w:rPr>
          <w:b/>
          <w:bCs/>
          <w:sz w:val="26"/>
          <w:szCs w:val="26"/>
        </w:rPr>
        <w:t>Trình bày chi tiết quy trình nghiệp vụ</w:t>
      </w:r>
    </w:p>
    <w:p w14:paraId="05BCEBD0" w14:textId="3DA4D6F8" w:rsidR="00E50803" w:rsidRDefault="00BD4DD9" w:rsidP="00203778">
      <w:pPr>
        <w:pStyle w:val="NormalWeb"/>
        <w:numPr>
          <w:ilvl w:val="0"/>
          <w:numId w:val="18"/>
        </w:numPr>
        <w:spacing w:before="0" w:beforeAutospacing="0" w:after="0" w:afterAutospacing="0" w:line="360" w:lineRule="auto"/>
        <w:ind w:left="990"/>
        <w:jc w:val="both"/>
        <w:rPr>
          <w:color w:val="000000"/>
          <w:sz w:val="26"/>
          <w:szCs w:val="26"/>
        </w:rPr>
      </w:pPr>
      <w:r>
        <w:rPr>
          <w:b/>
          <w:bCs/>
          <w:sz w:val="26"/>
          <w:szCs w:val="26"/>
        </w:rPr>
        <w:t>Q</w:t>
      </w:r>
      <w:r w:rsidR="00C73322" w:rsidRPr="00C73322">
        <w:rPr>
          <w:b/>
          <w:bCs/>
          <w:sz w:val="26"/>
          <w:szCs w:val="26"/>
          <w:lang w:val="vi-VN"/>
        </w:rPr>
        <w:t>uy trình nghiệp vụ</w:t>
      </w:r>
      <w:r w:rsidRPr="00BD4DD9">
        <w:rPr>
          <w:b/>
          <w:bCs/>
          <w:sz w:val="26"/>
          <w:szCs w:val="26"/>
          <w:lang w:val="vi-VN"/>
        </w:rPr>
        <w:t xml:space="preserve"> đặt vé online </w:t>
      </w:r>
      <w:r>
        <w:rPr>
          <w:b/>
          <w:bCs/>
          <w:sz w:val="26"/>
          <w:szCs w:val="26"/>
        </w:rPr>
        <w:t xml:space="preserve">- </w:t>
      </w:r>
      <w:r w:rsidRPr="00BD4DD9">
        <w:rPr>
          <w:b/>
          <w:bCs/>
          <w:sz w:val="26"/>
          <w:szCs w:val="26"/>
          <w:lang w:val="vi-VN"/>
        </w:rPr>
        <w:t>thanh toán</w:t>
      </w:r>
      <w:r>
        <w:rPr>
          <w:b/>
          <w:bCs/>
          <w:sz w:val="26"/>
          <w:szCs w:val="26"/>
        </w:rPr>
        <w:t xml:space="preserve">: </w:t>
      </w:r>
      <w:r w:rsidR="00DC4222" w:rsidRPr="00DC4222">
        <w:rPr>
          <w:sz w:val="26"/>
          <w:szCs w:val="26"/>
          <w:lang w:val="vi-VN"/>
        </w:rPr>
        <w:t>khách hàng truy cập website</w:t>
      </w:r>
      <w:r w:rsidR="00DC5198" w:rsidRPr="00DC5198">
        <w:rPr>
          <w:sz w:val="26"/>
          <w:szCs w:val="26"/>
          <w:lang w:val="vi-VN"/>
        </w:rPr>
        <w:t xml:space="preserve"> </w:t>
      </w:r>
      <w:r w:rsidR="004446B3" w:rsidRPr="004446B3">
        <w:rPr>
          <w:sz w:val="26"/>
          <w:szCs w:val="26"/>
          <w:lang w:val="vi-VN"/>
        </w:rPr>
        <w:t>bán vé tàu online</w:t>
      </w:r>
      <w:r w:rsidR="004C298D">
        <w:rPr>
          <w:sz w:val="26"/>
          <w:szCs w:val="26"/>
        </w:rPr>
        <w:t>,</w:t>
      </w:r>
      <w:r w:rsidR="00C7097B" w:rsidRPr="00C7097B">
        <w:rPr>
          <w:sz w:val="26"/>
          <w:szCs w:val="26"/>
          <w:lang w:val="vi-VN"/>
        </w:rPr>
        <w:t xml:space="preserve"> khách hàng sẽ tra cứu</w:t>
      </w:r>
      <w:r w:rsidR="00FA2F84" w:rsidRPr="00FA2F84">
        <w:rPr>
          <w:sz w:val="26"/>
          <w:szCs w:val="26"/>
          <w:lang w:val="vi-VN"/>
        </w:rPr>
        <w:t xml:space="preserve"> thông tin chuyến tàu bao gồm</w:t>
      </w:r>
      <w:r w:rsidR="002C44F9" w:rsidRPr="002C44F9">
        <w:rPr>
          <w:sz w:val="26"/>
          <w:szCs w:val="26"/>
          <w:lang w:val="vi-VN"/>
        </w:rPr>
        <w:t xml:space="preserve"> </w:t>
      </w:r>
      <w:r w:rsidR="006B05B4" w:rsidRPr="006B05B4">
        <w:rPr>
          <w:sz w:val="26"/>
          <w:szCs w:val="26"/>
          <w:lang w:val="vi-VN"/>
        </w:rPr>
        <w:t>g</w:t>
      </w:r>
      <w:r w:rsidR="005E67BA">
        <w:rPr>
          <w:sz w:val="26"/>
          <w:szCs w:val="26"/>
        </w:rPr>
        <w:t>a</w:t>
      </w:r>
      <w:r w:rsidR="006B05B4" w:rsidRPr="006B05B4">
        <w:rPr>
          <w:sz w:val="26"/>
          <w:szCs w:val="26"/>
          <w:lang w:val="vi-VN"/>
        </w:rPr>
        <w:t xml:space="preserve"> khởi hành ga đến</w:t>
      </w:r>
      <w:r w:rsidR="00311FB7" w:rsidRPr="00311FB7">
        <w:rPr>
          <w:sz w:val="26"/>
          <w:szCs w:val="26"/>
          <w:lang w:val="vi-VN"/>
        </w:rPr>
        <w:t xml:space="preserve"> và ngày khởi hành</w:t>
      </w:r>
      <w:r w:rsidR="000E5AA0">
        <w:rPr>
          <w:sz w:val="26"/>
          <w:szCs w:val="26"/>
        </w:rPr>
        <w:t xml:space="preserve">, </w:t>
      </w:r>
      <w:r w:rsidR="00112AD7" w:rsidRPr="00112AD7">
        <w:rPr>
          <w:sz w:val="26"/>
          <w:szCs w:val="26"/>
          <w:lang w:val="vi-VN"/>
        </w:rPr>
        <w:t>tiếp tục tiến hành</w:t>
      </w:r>
      <w:r w:rsidR="00A13532" w:rsidRPr="00A13532">
        <w:rPr>
          <w:sz w:val="26"/>
          <w:szCs w:val="26"/>
          <w:lang w:val="vi-VN"/>
        </w:rPr>
        <w:t xml:space="preserve"> chọn thời gian xuất phát</w:t>
      </w:r>
      <w:r w:rsidR="00553DA9">
        <w:rPr>
          <w:sz w:val="26"/>
          <w:szCs w:val="26"/>
        </w:rPr>
        <w:t>,</w:t>
      </w:r>
      <w:r w:rsidR="00A44A89" w:rsidRPr="00A44A89">
        <w:rPr>
          <w:sz w:val="26"/>
          <w:szCs w:val="26"/>
          <w:lang w:val="vi-VN"/>
        </w:rPr>
        <w:t xml:space="preserve"> chọn toa tàu</w:t>
      </w:r>
      <w:r w:rsidR="00553DA9" w:rsidRPr="00553DA9">
        <w:rPr>
          <w:sz w:val="26"/>
          <w:szCs w:val="26"/>
          <w:lang w:val="vi-VN"/>
        </w:rPr>
        <w:t xml:space="preserve"> và vị trí ngồi</w:t>
      </w:r>
      <w:r w:rsidR="005F512F">
        <w:rPr>
          <w:sz w:val="26"/>
          <w:szCs w:val="26"/>
        </w:rPr>
        <w:t xml:space="preserve">. </w:t>
      </w:r>
      <w:r w:rsidR="000816B9">
        <w:rPr>
          <w:sz w:val="26"/>
          <w:szCs w:val="26"/>
        </w:rPr>
        <w:t xml:space="preserve">Vé đã chọn sẽ xuất hiện trong giỏ </w:t>
      </w:r>
      <w:r w:rsidR="0059733D">
        <w:rPr>
          <w:sz w:val="26"/>
          <w:szCs w:val="26"/>
        </w:rPr>
        <w:t>vé</w:t>
      </w:r>
      <w:r w:rsidR="00670C7F">
        <w:rPr>
          <w:sz w:val="26"/>
          <w:szCs w:val="26"/>
        </w:rPr>
        <w:t xml:space="preserve">, khách hàng muốn </w:t>
      </w:r>
      <w:r w:rsidR="002927C8">
        <w:rPr>
          <w:sz w:val="26"/>
          <w:szCs w:val="26"/>
        </w:rPr>
        <w:t xml:space="preserve">mua vé </w:t>
      </w:r>
      <w:r w:rsidR="00642E89">
        <w:rPr>
          <w:sz w:val="26"/>
          <w:szCs w:val="26"/>
        </w:rPr>
        <w:t>thì tiến hành nhấn nút đặt vé</w:t>
      </w:r>
      <w:r w:rsidR="0041090E">
        <w:rPr>
          <w:sz w:val="26"/>
          <w:szCs w:val="26"/>
        </w:rPr>
        <w:t>, sau đó hệ thống s</w:t>
      </w:r>
      <w:r w:rsidR="00F06FB4">
        <w:rPr>
          <w:sz w:val="26"/>
          <w:szCs w:val="26"/>
        </w:rPr>
        <w:t xml:space="preserve">ẽ yêu cầu nhập thông tin </w:t>
      </w:r>
      <w:r w:rsidR="001E43F2">
        <w:rPr>
          <w:sz w:val="26"/>
          <w:szCs w:val="26"/>
        </w:rPr>
        <w:t xml:space="preserve">tất cả </w:t>
      </w:r>
      <w:r w:rsidR="00913ABA">
        <w:rPr>
          <w:sz w:val="26"/>
          <w:szCs w:val="26"/>
        </w:rPr>
        <w:t>khách mua vé</w:t>
      </w:r>
      <w:r w:rsidR="00F256D9">
        <w:rPr>
          <w:sz w:val="26"/>
          <w:szCs w:val="26"/>
        </w:rPr>
        <w:t xml:space="preserve"> cũng như phương thức thanh toán</w:t>
      </w:r>
      <w:r w:rsidR="00963274">
        <w:rPr>
          <w:sz w:val="26"/>
          <w:szCs w:val="26"/>
        </w:rPr>
        <w:t>.</w:t>
      </w:r>
      <w:r w:rsidR="003D3B5E">
        <w:rPr>
          <w:sz w:val="26"/>
          <w:szCs w:val="26"/>
        </w:rPr>
        <w:t xml:space="preserve"> </w:t>
      </w:r>
      <w:r w:rsidR="005462A6" w:rsidRPr="005462A6">
        <w:rPr>
          <w:sz w:val="26"/>
          <w:szCs w:val="26"/>
          <w:lang w:val="vi-VN"/>
        </w:rPr>
        <w:t>Sau khi hoàn tất hệ thống sẽ xác nhận thông tin</w:t>
      </w:r>
      <w:r w:rsidR="003521C8" w:rsidRPr="003521C8">
        <w:rPr>
          <w:sz w:val="26"/>
          <w:szCs w:val="26"/>
          <w:lang w:val="vi-VN"/>
        </w:rPr>
        <w:t xml:space="preserve"> đặt vé</w:t>
      </w:r>
      <w:r w:rsidR="00F1000B" w:rsidRPr="00F1000B">
        <w:rPr>
          <w:sz w:val="26"/>
          <w:szCs w:val="26"/>
          <w:lang w:val="vi-VN"/>
        </w:rPr>
        <w:t xml:space="preserve"> và </w:t>
      </w:r>
      <w:r w:rsidR="00CD5198" w:rsidRPr="00CD5198">
        <w:rPr>
          <w:sz w:val="26"/>
          <w:szCs w:val="26"/>
          <w:lang w:val="vi-VN"/>
        </w:rPr>
        <w:t>gửi yêu cầu đặt vé</w:t>
      </w:r>
      <w:r w:rsidR="004631E8">
        <w:rPr>
          <w:sz w:val="26"/>
          <w:szCs w:val="26"/>
        </w:rPr>
        <w:t>.</w:t>
      </w:r>
      <w:r w:rsidR="00E50803">
        <w:rPr>
          <w:sz w:val="26"/>
          <w:szCs w:val="26"/>
        </w:rPr>
        <w:t xml:space="preserve"> </w:t>
      </w:r>
      <w:r w:rsidR="00ED397E">
        <w:rPr>
          <w:color w:val="000000"/>
          <w:sz w:val="26"/>
          <w:szCs w:val="26"/>
        </w:rPr>
        <w:t>Y</w:t>
      </w:r>
      <w:r w:rsidR="00E50803" w:rsidRPr="00894000">
        <w:rPr>
          <w:color w:val="000000"/>
          <w:sz w:val="26"/>
          <w:szCs w:val="26"/>
          <w:lang w:val="vi-VN"/>
        </w:rPr>
        <w:t>êu cầu đặt vé</w:t>
      </w:r>
      <w:r w:rsidR="00ED397E">
        <w:rPr>
          <w:color w:val="000000"/>
          <w:sz w:val="26"/>
          <w:szCs w:val="26"/>
        </w:rPr>
        <w:t xml:space="preserve"> được xác nhận</w:t>
      </w:r>
      <w:r w:rsidR="00E50803" w:rsidRPr="00894000">
        <w:rPr>
          <w:color w:val="000000"/>
          <w:sz w:val="26"/>
          <w:szCs w:val="26"/>
          <w:lang w:val="vi-VN"/>
        </w:rPr>
        <w:t xml:space="preserve"> thành công</w:t>
      </w:r>
      <w:r w:rsidR="00F52017">
        <w:rPr>
          <w:color w:val="000000"/>
          <w:sz w:val="26"/>
          <w:szCs w:val="26"/>
        </w:rPr>
        <w:t xml:space="preserve">, </w:t>
      </w:r>
      <w:r w:rsidR="00E50803" w:rsidRPr="00DA58F5">
        <w:rPr>
          <w:color w:val="000000"/>
          <w:sz w:val="26"/>
          <w:szCs w:val="26"/>
          <w:lang w:val="vi-VN"/>
        </w:rPr>
        <w:t>khách hàng sẽ tiến hành thanh to</w:t>
      </w:r>
      <w:r w:rsidR="00F52017">
        <w:rPr>
          <w:color w:val="000000"/>
          <w:sz w:val="26"/>
          <w:szCs w:val="26"/>
        </w:rPr>
        <w:t>án</w:t>
      </w:r>
      <w:r w:rsidR="000A2CBD">
        <w:rPr>
          <w:color w:val="000000"/>
          <w:sz w:val="26"/>
          <w:szCs w:val="26"/>
        </w:rPr>
        <w:t xml:space="preserve">. </w:t>
      </w:r>
      <w:r w:rsidR="00EF413A" w:rsidRPr="00EF413A">
        <w:rPr>
          <w:color w:val="000000"/>
          <w:sz w:val="26"/>
          <w:szCs w:val="26"/>
          <w:lang w:val="vi-VN"/>
        </w:rPr>
        <w:t>Sau khi thanh toán thành công hệ thống sẽ xuất vé</w:t>
      </w:r>
      <w:r w:rsidR="003C0CDF" w:rsidRPr="003C0CDF">
        <w:rPr>
          <w:color w:val="000000"/>
          <w:sz w:val="26"/>
          <w:szCs w:val="26"/>
          <w:lang w:val="vi-VN"/>
        </w:rPr>
        <w:t xml:space="preserve"> điện tử cho khách hàng</w:t>
      </w:r>
      <w:r w:rsidR="00412E6C">
        <w:rPr>
          <w:color w:val="000000"/>
          <w:sz w:val="26"/>
          <w:szCs w:val="26"/>
        </w:rPr>
        <w:t>.</w:t>
      </w:r>
    </w:p>
    <w:p w14:paraId="4817EA84" w14:textId="0D6B57EB" w:rsidR="00B04D6D" w:rsidRDefault="00FA02EC" w:rsidP="00203778">
      <w:pPr>
        <w:pStyle w:val="NormalWeb"/>
        <w:numPr>
          <w:ilvl w:val="0"/>
          <w:numId w:val="18"/>
        </w:numPr>
        <w:spacing w:before="0" w:beforeAutospacing="0" w:after="0" w:afterAutospacing="0" w:line="360" w:lineRule="auto"/>
        <w:ind w:left="1080"/>
        <w:jc w:val="both"/>
        <w:rPr>
          <w:sz w:val="26"/>
          <w:szCs w:val="26"/>
        </w:rPr>
      </w:pPr>
      <w:r>
        <w:rPr>
          <w:b/>
          <w:bCs/>
          <w:sz w:val="26"/>
          <w:szCs w:val="26"/>
        </w:rPr>
        <w:t xml:space="preserve">Quy trình nghiệp vụ </w:t>
      </w:r>
      <w:r w:rsidR="00512E48">
        <w:rPr>
          <w:b/>
          <w:bCs/>
          <w:sz w:val="26"/>
          <w:szCs w:val="26"/>
        </w:rPr>
        <w:t>quản lý vé</w:t>
      </w:r>
      <w:r w:rsidR="00B13FF0">
        <w:rPr>
          <w:b/>
          <w:bCs/>
          <w:sz w:val="26"/>
          <w:szCs w:val="26"/>
        </w:rPr>
        <w:t>:</w:t>
      </w:r>
      <w:r w:rsidR="00B13FF0">
        <w:rPr>
          <w:sz w:val="26"/>
          <w:szCs w:val="26"/>
        </w:rPr>
        <w:t xml:space="preserve"> </w:t>
      </w:r>
      <w:r w:rsidR="0044087F">
        <w:rPr>
          <w:sz w:val="26"/>
          <w:szCs w:val="26"/>
        </w:rPr>
        <w:t xml:space="preserve">nhân viên </w:t>
      </w:r>
      <w:r w:rsidR="0034694C">
        <w:rPr>
          <w:sz w:val="26"/>
          <w:szCs w:val="26"/>
        </w:rPr>
        <w:t>sẽ</w:t>
      </w:r>
      <w:r w:rsidR="00937EFF">
        <w:rPr>
          <w:sz w:val="26"/>
          <w:szCs w:val="26"/>
        </w:rPr>
        <w:t xml:space="preserve"> đăng nhập vào hệ thống bằng tài khoản nhân viên</w:t>
      </w:r>
      <w:r w:rsidR="00505247">
        <w:rPr>
          <w:sz w:val="26"/>
          <w:szCs w:val="26"/>
        </w:rPr>
        <w:t xml:space="preserve">, </w:t>
      </w:r>
      <w:r w:rsidR="00C16CA6">
        <w:rPr>
          <w:sz w:val="26"/>
          <w:szCs w:val="26"/>
        </w:rPr>
        <w:t>sau  đó nhấp và</w:t>
      </w:r>
      <w:r w:rsidR="00D15236">
        <w:rPr>
          <w:sz w:val="26"/>
          <w:szCs w:val="26"/>
        </w:rPr>
        <w:t xml:space="preserve">o </w:t>
      </w:r>
      <w:r w:rsidR="00C548EA">
        <w:rPr>
          <w:sz w:val="26"/>
          <w:szCs w:val="26"/>
        </w:rPr>
        <w:t>thống kê vé để</w:t>
      </w:r>
      <w:r w:rsidR="0034694C">
        <w:rPr>
          <w:sz w:val="26"/>
          <w:szCs w:val="26"/>
        </w:rPr>
        <w:t xml:space="preserve"> tổng hợp </w:t>
      </w:r>
      <w:r w:rsidR="00283F09">
        <w:rPr>
          <w:sz w:val="26"/>
          <w:szCs w:val="26"/>
        </w:rPr>
        <w:t xml:space="preserve">các danh sách </w:t>
      </w:r>
      <w:r w:rsidR="00557CBC">
        <w:rPr>
          <w:sz w:val="26"/>
          <w:szCs w:val="26"/>
        </w:rPr>
        <w:t>vé bán ra</w:t>
      </w:r>
      <w:r w:rsidR="004659FA">
        <w:rPr>
          <w:sz w:val="26"/>
          <w:szCs w:val="26"/>
        </w:rPr>
        <w:t xml:space="preserve">, vé </w:t>
      </w:r>
      <w:r w:rsidR="00C1092E">
        <w:rPr>
          <w:sz w:val="26"/>
          <w:szCs w:val="26"/>
        </w:rPr>
        <w:t>hủy</w:t>
      </w:r>
      <w:r w:rsidR="00C548EA">
        <w:rPr>
          <w:sz w:val="26"/>
          <w:szCs w:val="26"/>
        </w:rPr>
        <w:t xml:space="preserve"> </w:t>
      </w:r>
      <w:r w:rsidR="00991E86">
        <w:rPr>
          <w:sz w:val="26"/>
          <w:szCs w:val="26"/>
        </w:rPr>
        <w:t>từ đó c</w:t>
      </w:r>
      <w:r w:rsidR="007F1790">
        <w:rPr>
          <w:sz w:val="26"/>
          <w:szCs w:val="26"/>
        </w:rPr>
        <w:t xml:space="preserve">ập nhật </w:t>
      </w:r>
      <w:r w:rsidR="003F3A47">
        <w:rPr>
          <w:sz w:val="26"/>
          <w:szCs w:val="26"/>
        </w:rPr>
        <w:t>lịch trình</w:t>
      </w:r>
      <w:r w:rsidR="001D7D60">
        <w:rPr>
          <w:sz w:val="26"/>
          <w:szCs w:val="26"/>
        </w:rPr>
        <w:t xml:space="preserve">, cập nhật </w:t>
      </w:r>
      <w:r w:rsidR="000636C1">
        <w:rPr>
          <w:sz w:val="26"/>
          <w:szCs w:val="26"/>
        </w:rPr>
        <w:t>vé trống để khách hàng có thể vào mua.</w:t>
      </w:r>
    </w:p>
    <w:p w14:paraId="49B9C8AB" w14:textId="49D1004A" w:rsidR="000636C1" w:rsidRPr="00610F6C" w:rsidRDefault="000636C1" w:rsidP="00203778">
      <w:pPr>
        <w:pStyle w:val="NormalWeb"/>
        <w:numPr>
          <w:ilvl w:val="0"/>
          <w:numId w:val="18"/>
        </w:numPr>
        <w:spacing w:before="0" w:beforeAutospacing="0" w:after="0" w:afterAutospacing="0" w:line="360" w:lineRule="auto"/>
        <w:ind w:left="1080"/>
        <w:jc w:val="both"/>
        <w:rPr>
          <w:sz w:val="26"/>
          <w:szCs w:val="26"/>
        </w:rPr>
      </w:pPr>
      <w:r>
        <w:rPr>
          <w:b/>
          <w:bCs/>
          <w:sz w:val="26"/>
          <w:szCs w:val="26"/>
        </w:rPr>
        <w:t xml:space="preserve">Quy trình nghiệp vụ </w:t>
      </w:r>
      <w:r w:rsidR="004000DE">
        <w:rPr>
          <w:b/>
          <w:bCs/>
          <w:sz w:val="26"/>
          <w:szCs w:val="26"/>
        </w:rPr>
        <w:t xml:space="preserve">in vé </w:t>
      </w:r>
      <w:r w:rsidR="00184168">
        <w:rPr>
          <w:b/>
          <w:bCs/>
          <w:sz w:val="26"/>
          <w:szCs w:val="26"/>
        </w:rPr>
        <w:t>lên tàu:</w:t>
      </w:r>
      <w:r w:rsidR="00184168">
        <w:rPr>
          <w:sz w:val="26"/>
          <w:szCs w:val="26"/>
        </w:rPr>
        <w:t xml:space="preserve"> </w:t>
      </w:r>
      <w:r w:rsidR="00482A66">
        <w:rPr>
          <w:sz w:val="26"/>
          <w:szCs w:val="26"/>
        </w:rPr>
        <w:t xml:space="preserve">khách hàng để có thể lên tàu cần có vé </w:t>
      </w:r>
      <w:r w:rsidR="007453AE">
        <w:rPr>
          <w:sz w:val="26"/>
          <w:szCs w:val="26"/>
        </w:rPr>
        <w:t xml:space="preserve">lên tàu, </w:t>
      </w:r>
      <w:r w:rsidR="00EE6C80">
        <w:rPr>
          <w:sz w:val="26"/>
          <w:szCs w:val="26"/>
        </w:rPr>
        <w:t xml:space="preserve">khách hàng </w:t>
      </w:r>
      <w:r w:rsidR="00DF0398">
        <w:rPr>
          <w:sz w:val="26"/>
          <w:szCs w:val="26"/>
        </w:rPr>
        <w:t xml:space="preserve">gặp nhân viên và </w:t>
      </w:r>
      <w:r w:rsidR="001B7A20">
        <w:rPr>
          <w:sz w:val="26"/>
          <w:szCs w:val="26"/>
        </w:rPr>
        <w:t xml:space="preserve">xuất trình vé điện tử </w:t>
      </w:r>
      <w:r w:rsidR="001B7A20" w:rsidRPr="001B7A20">
        <w:rPr>
          <w:sz w:val="26"/>
          <w:szCs w:val="26"/>
          <w:lang w:val="vi-VN"/>
        </w:rPr>
        <w:t>khi đặt vé</w:t>
      </w:r>
      <w:r w:rsidR="002B3330">
        <w:rPr>
          <w:sz w:val="26"/>
          <w:szCs w:val="26"/>
        </w:rPr>
        <w:t>,</w:t>
      </w:r>
      <w:r w:rsidR="00C154FC" w:rsidRPr="00C154FC">
        <w:rPr>
          <w:sz w:val="26"/>
          <w:szCs w:val="26"/>
          <w:lang w:val="vi-VN"/>
        </w:rPr>
        <w:t xml:space="preserve"> nhân viên sẽ đăng nhập hệ thống</w:t>
      </w:r>
      <w:r w:rsidR="0006535C" w:rsidRPr="0006535C">
        <w:rPr>
          <w:sz w:val="26"/>
          <w:szCs w:val="26"/>
          <w:lang w:val="vi-VN"/>
        </w:rPr>
        <w:t xml:space="preserve"> và</w:t>
      </w:r>
      <w:r w:rsidR="00DC07E1" w:rsidRPr="00DC07E1">
        <w:rPr>
          <w:sz w:val="26"/>
          <w:szCs w:val="26"/>
          <w:lang w:val="vi-VN"/>
        </w:rPr>
        <w:t xml:space="preserve"> tra cứu thông tin khách hàng</w:t>
      </w:r>
      <w:r w:rsidR="00610F6C">
        <w:rPr>
          <w:sz w:val="26"/>
          <w:szCs w:val="26"/>
        </w:rPr>
        <w:t xml:space="preserve"> </w:t>
      </w:r>
      <w:r w:rsidR="00BB2CE1">
        <w:rPr>
          <w:sz w:val="26"/>
          <w:szCs w:val="26"/>
        </w:rPr>
        <w:t xml:space="preserve">trên vé điện tử được cung cấp, </w:t>
      </w:r>
      <w:r w:rsidR="00334206">
        <w:rPr>
          <w:sz w:val="26"/>
          <w:szCs w:val="26"/>
        </w:rPr>
        <w:t xml:space="preserve">xác nhận lại một lần nữa thông tin vé với </w:t>
      </w:r>
      <w:r w:rsidR="005A6ACC">
        <w:rPr>
          <w:sz w:val="26"/>
          <w:szCs w:val="26"/>
        </w:rPr>
        <w:t>khách</w:t>
      </w:r>
      <w:r w:rsidR="00334206">
        <w:rPr>
          <w:sz w:val="26"/>
          <w:szCs w:val="26"/>
        </w:rPr>
        <w:t xml:space="preserve"> hàng sau đó in vé.</w:t>
      </w:r>
    </w:p>
    <w:p w14:paraId="3D613149" w14:textId="3BAF4F1F" w:rsidR="00296D03" w:rsidRPr="004631E8" w:rsidRDefault="00296D03" w:rsidP="00D36336">
      <w:pPr>
        <w:pStyle w:val="ListParagraph"/>
        <w:spacing w:line="312" w:lineRule="auto"/>
        <w:ind w:left="454"/>
        <w:jc w:val="both"/>
        <w:rPr>
          <w:sz w:val="26"/>
          <w:szCs w:val="26"/>
        </w:rPr>
      </w:pPr>
    </w:p>
    <w:p w14:paraId="4624DC3F" w14:textId="616E940D" w:rsidR="00577EDC" w:rsidRDefault="00D017E4" w:rsidP="00E21184">
      <w:pPr>
        <w:spacing w:line="312" w:lineRule="auto"/>
        <w:ind w:left="454"/>
        <w:rPr>
          <w:b/>
          <w:bCs/>
          <w:sz w:val="26"/>
          <w:szCs w:val="26"/>
          <w:lang w:val="vi-VN"/>
        </w:rPr>
      </w:pPr>
      <w:r>
        <w:rPr>
          <w:b/>
          <w:bCs/>
          <w:sz w:val="26"/>
          <w:szCs w:val="26"/>
        </w:rPr>
        <w:t>1.4.</w:t>
      </w:r>
      <w:r w:rsidR="00C06E4F">
        <w:rPr>
          <w:b/>
          <w:bCs/>
          <w:sz w:val="26"/>
          <w:szCs w:val="26"/>
        </w:rPr>
        <w:t xml:space="preserve">3. </w:t>
      </w:r>
      <w:r w:rsidR="00E21184" w:rsidRPr="00E21184">
        <w:rPr>
          <w:b/>
          <w:bCs/>
          <w:sz w:val="26"/>
          <w:szCs w:val="26"/>
          <w:lang w:val="vi-VN"/>
        </w:rPr>
        <w:t>Biểu mẫu thu thập đươc trong quá trình khảo sát</w:t>
      </w:r>
    </w:p>
    <w:p w14:paraId="07E3E16F" w14:textId="2807CCD7" w:rsidR="009030C8" w:rsidRPr="00E21184" w:rsidRDefault="009030C8" w:rsidP="00E21184">
      <w:pPr>
        <w:spacing w:line="312" w:lineRule="auto"/>
        <w:ind w:left="454"/>
        <w:rPr>
          <w:b/>
          <w:bCs/>
          <w:sz w:val="26"/>
          <w:szCs w:val="26"/>
          <w:lang w:val="vi-VN"/>
        </w:rPr>
      </w:pPr>
      <w:r w:rsidRPr="009030C8">
        <w:rPr>
          <w:b/>
          <w:noProof/>
          <w:sz w:val="26"/>
          <w:szCs w:val="26"/>
        </w:rPr>
        <w:lastRenderedPageBreak/>
        <w:drawing>
          <wp:inline distT="0" distB="0" distL="0" distR="0" wp14:anchorId="4E4A27A6" wp14:editId="717EB25E">
            <wp:extent cx="5906981" cy="2919412"/>
            <wp:effectExtent l="0" t="0" r="0" b="0"/>
            <wp:docPr id="9" name="Picture 9" descr="Graphical user interface,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 website&#10;&#10;Description automatically generated"/>
                    <pic:cNvPicPr/>
                  </pic:nvPicPr>
                  <pic:blipFill>
                    <a:blip r:embed="rId22"/>
                    <a:stretch>
                      <a:fillRect/>
                    </a:stretch>
                  </pic:blipFill>
                  <pic:spPr>
                    <a:xfrm>
                      <a:off x="0" y="0"/>
                      <a:ext cx="5923807" cy="2927728"/>
                    </a:xfrm>
                    <a:prstGeom prst="rect">
                      <a:avLst/>
                    </a:prstGeom>
                  </pic:spPr>
                </pic:pic>
              </a:graphicData>
            </a:graphic>
          </wp:inline>
        </w:drawing>
      </w:r>
    </w:p>
    <w:p w14:paraId="2E66EC8E" w14:textId="30AB47D8" w:rsidR="00865651" w:rsidRPr="00D12942" w:rsidRDefault="00865651" w:rsidP="00D12942">
      <w:pPr>
        <w:spacing w:line="312" w:lineRule="auto"/>
        <w:ind w:left="454"/>
        <w:jc w:val="center"/>
        <w:rPr>
          <w:sz w:val="26"/>
          <w:szCs w:val="26"/>
        </w:rPr>
      </w:pPr>
      <w:r w:rsidRPr="00D12942">
        <w:rPr>
          <w:sz w:val="26"/>
          <w:szCs w:val="26"/>
        </w:rPr>
        <w:t xml:space="preserve">Hình 1.1: </w:t>
      </w:r>
      <w:r w:rsidR="000909CD" w:rsidRPr="00D12942">
        <w:rPr>
          <w:sz w:val="26"/>
          <w:szCs w:val="26"/>
        </w:rPr>
        <w:t xml:space="preserve">Giao diện trang chủ của trang web </w:t>
      </w:r>
      <w:r w:rsidR="00963492" w:rsidRPr="00D12942">
        <w:rPr>
          <w:sz w:val="26"/>
          <w:szCs w:val="26"/>
          <w:u w:val="single"/>
        </w:rPr>
        <w:t>https://dsvn.vn/</w:t>
      </w:r>
    </w:p>
    <w:p w14:paraId="2BC0AA4F" w14:textId="5F9EF871" w:rsidR="00B07B80" w:rsidRDefault="000151C7" w:rsidP="00B07B80">
      <w:pPr>
        <w:spacing w:line="312" w:lineRule="auto"/>
        <w:ind w:left="454"/>
        <w:rPr>
          <w:color w:val="00B0F0"/>
          <w:sz w:val="26"/>
          <w:szCs w:val="26"/>
        </w:rPr>
      </w:pPr>
      <w:r w:rsidRPr="000151C7">
        <w:rPr>
          <w:noProof/>
          <w:color w:val="00B0F0"/>
          <w:sz w:val="26"/>
          <w:szCs w:val="26"/>
        </w:rPr>
        <w:drawing>
          <wp:inline distT="0" distB="0" distL="0" distR="0" wp14:anchorId="70ADFB30" wp14:editId="52306F5B">
            <wp:extent cx="5718862" cy="3037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0639" cy="3038784"/>
                    </a:xfrm>
                    <a:prstGeom prst="rect">
                      <a:avLst/>
                    </a:prstGeom>
                  </pic:spPr>
                </pic:pic>
              </a:graphicData>
            </a:graphic>
          </wp:inline>
        </w:drawing>
      </w:r>
    </w:p>
    <w:p w14:paraId="6E9B4ACC" w14:textId="66415A6B" w:rsidR="00B07B80" w:rsidRPr="005E4A69" w:rsidRDefault="00B07B80" w:rsidP="000151C7">
      <w:pPr>
        <w:spacing w:line="312" w:lineRule="auto"/>
        <w:rPr>
          <w:color w:val="00B0F0"/>
          <w:sz w:val="26"/>
          <w:szCs w:val="26"/>
        </w:rPr>
      </w:pPr>
    </w:p>
    <w:p w14:paraId="7112CC53" w14:textId="5DCC3EAC" w:rsidR="000151C7" w:rsidRPr="000151C7" w:rsidRDefault="000151C7" w:rsidP="00D12942">
      <w:pPr>
        <w:spacing w:line="312" w:lineRule="auto"/>
        <w:jc w:val="center"/>
        <w:rPr>
          <w:sz w:val="26"/>
          <w:szCs w:val="26"/>
        </w:rPr>
      </w:pPr>
      <w:r>
        <w:rPr>
          <w:sz w:val="26"/>
          <w:szCs w:val="26"/>
        </w:rPr>
        <w:t xml:space="preserve">Hình 1.2: Giao diện </w:t>
      </w:r>
      <w:r w:rsidR="000909CD">
        <w:rPr>
          <w:sz w:val="26"/>
          <w:szCs w:val="26"/>
        </w:rPr>
        <w:t>trang chủ</w:t>
      </w:r>
      <w:r>
        <w:rPr>
          <w:sz w:val="26"/>
          <w:szCs w:val="26"/>
        </w:rPr>
        <w:t xml:space="preserve"> của trang web </w:t>
      </w:r>
      <w:hyperlink r:id="rId24" w:history="1">
        <w:r w:rsidR="00C048FE" w:rsidRPr="00C048FE">
          <w:rPr>
            <w:rStyle w:val="Hyperlink"/>
            <w:color w:val="auto"/>
            <w:sz w:val="26"/>
            <w:szCs w:val="26"/>
          </w:rPr>
          <w:t>http://giare.vetau.vn/</w:t>
        </w:r>
      </w:hyperlink>
    </w:p>
    <w:p w14:paraId="6E2E1534" w14:textId="77777777" w:rsidR="00C048FE" w:rsidRPr="000151C7" w:rsidRDefault="00C048FE" w:rsidP="000151C7">
      <w:pPr>
        <w:spacing w:line="312" w:lineRule="auto"/>
        <w:rPr>
          <w:sz w:val="26"/>
          <w:szCs w:val="26"/>
        </w:rPr>
      </w:pPr>
    </w:p>
    <w:p w14:paraId="2F32BC1C" w14:textId="77777777" w:rsidR="00C048FE" w:rsidRDefault="00C048FE">
      <w:pPr>
        <w:spacing w:after="160" w:line="259" w:lineRule="auto"/>
        <w:rPr>
          <w:sz w:val="36"/>
          <w:szCs w:val="36"/>
          <w:lang w:val="vi-VN"/>
        </w:rPr>
      </w:pPr>
      <w:r w:rsidRPr="00C048FE">
        <w:rPr>
          <w:noProof/>
          <w:sz w:val="36"/>
          <w:szCs w:val="36"/>
        </w:rPr>
        <w:lastRenderedPageBreak/>
        <w:drawing>
          <wp:inline distT="0" distB="0" distL="0" distR="0" wp14:anchorId="56E22701" wp14:editId="583061D4">
            <wp:extent cx="5943600" cy="3137535"/>
            <wp:effectExtent l="0" t="0" r="0" b="571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5"/>
                    <a:stretch>
                      <a:fillRect/>
                    </a:stretch>
                  </pic:blipFill>
                  <pic:spPr>
                    <a:xfrm>
                      <a:off x="0" y="0"/>
                      <a:ext cx="5943600" cy="3137535"/>
                    </a:xfrm>
                    <a:prstGeom prst="rect">
                      <a:avLst/>
                    </a:prstGeom>
                  </pic:spPr>
                </pic:pic>
              </a:graphicData>
            </a:graphic>
          </wp:inline>
        </w:drawing>
      </w:r>
    </w:p>
    <w:p w14:paraId="28F14535" w14:textId="674B9592" w:rsidR="001317C0" w:rsidRDefault="00C048FE" w:rsidP="00D12942">
      <w:pPr>
        <w:spacing w:after="160" w:line="259" w:lineRule="auto"/>
        <w:jc w:val="center"/>
        <w:rPr>
          <w:sz w:val="26"/>
          <w:szCs w:val="26"/>
        </w:rPr>
      </w:pPr>
      <w:r w:rsidRPr="00834048">
        <w:rPr>
          <w:sz w:val="26"/>
          <w:szCs w:val="26"/>
        </w:rPr>
        <w:t xml:space="preserve">Hình </w:t>
      </w:r>
      <w:r w:rsidR="009513E8" w:rsidRPr="00834048">
        <w:rPr>
          <w:sz w:val="26"/>
          <w:szCs w:val="26"/>
        </w:rPr>
        <w:t>1.3: Giao diện trang</w:t>
      </w:r>
      <w:r w:rsidR="009513E8" w:rsidRPr="00307781">
        <w:rPr>
          <w:sz w:val="26"/>
          <w:szCs w:val="26"/>
        </w:rPr>
        <w:t xml:space="preserve"> chủ của trang web </w:t>
      </w:r>
      <w:hyperlink r:id="rId26" w:history="1">
        <w:r w:rsidR="001317C0" w:rsidRPr="00307781">
          <w:rPr>
            <w:rStyle w:val="Hyperlink"/>
            <w:color w:val="auto"/>
            <w:sz w:val="26"/>
            <w:szCs w:val="26"/>
          </w:rPr>
          <w:t>http://vetautructuyen.vn/</w:t>
        </w:r>
      </w:hyperlink>
    </w:p>
    <w:p w14:paraId="0020F6D1" w14:textId="77777777" w:rsidR="001317C0" w:rsidRDefault="001317C0">
      <w:pPr>
        <w:spacing w:after="160" w:line="259" w:lineRule="auto"/>
        <w:rPr>
          <w:sz w:val="26"/>
          <w:szCs w:val="26"/>
          <w:lang w:val="vi-VN"/>
        </w:rPr>
      </w:pPr>
      <w:r>
        <w:rPr>
          <w:noProof/>
        </w:rPr>
        <w:drawing>
          <wp:inline distT="0" distB="0" distL="0" distR="0" wp14:anchorId="1B2930BC" wp14:editId="56D07E77">
            <wp:extent cx="5683972" cy="4196080"/>
            <wp:effectExtent l="0" t="0" r="0" b="0"/>
            <wp:docPr id="12" name="Picture 12" descr="Tổng đài đặt vé tàu hỏa Đường sắt Việt Nam - Điểm bán 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đài đặt vé tàu hỏa Đường sắt Việt Nam - Điểm bán vé"/>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4935" cy="4204173"/>
                    </a:xfrm>
                    <a:prstGeom prst="rect">
                      <a:avLst/>
                    </a:prstGeom>
                    <a:noFill/>
                    <a:ln>
                      <a:noFill/>
                    </a:ln>
                  </pic:spPr>
                </pic:pic>
              </a:graphicData>
            </a:graphic>
          </wp:inline>
        </w:drawing>
      </w:r>
    </w:p>
    <w:p w14:paraId="19AA55D8" w14:textId="102A8F8D" w:rsidR="009829BA" w:rsidRDefault="001317C0" w:rsidP="00D00D60">
      <w:pPr>
        <w:spacing w:after="160" w:line="360" w:lineRule="auto"/>
        <w:jc w:val="center"/>
        <w:rPr>
          <w:sz w:val="26"/>
          <w:szCs w:val="26"/>
          <w:u w:val="single"/>
        </w:rPr>
      </w:pPr>
      <w:r>
        <w:rPr>
          <w:sz w:val="26"/>
          <w:szCs w:val="26"/>
        </w:rPr>
        <w:t xml:space="preserve">Hình 1.4:  Hình ảnh </w:t>
      </w:r>
      <w:r w:rsidR="00230DC7">
        <w:rPr>
          <w:sz w:val="26"/>
          <w:szCs w:val="26"/>
        </w:rPr>
        <w:t xml:space="preserve">vé tàu </w:t>
      </w:r>
      <w:r w:rsidR="00735ECA">
        <w:rPr>
          <w:sz w:val="26"/>
          <w:szCs w:val="26"/>
        </w:rPr>
        <w:t>điện t</w:t>
      </w:r>
      <w:r w:rsidR="00E2614B">
        <w:rPr>
          <w:sz w:val="26"/>
          <w:szCs w:val="26"/>
        </w:rPr>
        <w:t>ử</w:t>
      </w:r>
      <w:r w:rsidR="009829BA">
        <w:rPr>
          <w:sz w:val="26"/>
          <w:szCs w:val="26"/>
        </w:rPr>
        <w:t xml:space="preserve"> khi đặt vé từ </w:t>
      </w:r>
      <w:r w:rsidR="009829BA" w:rsidRPr="00D12942">
        <w:rPr>
          <w:sz w:val="26"/>
          <w:szCs w:val="26"/>
        </w:rPr>
        <w:t>tran</w:t>
      </w:r>
      <w:r w:rsidR="009829BA" w:rsidRPr="009829BA">
        <w:rPr>
          <w:sz w:val="26"/>
          <w:szCs w:val="26"/>
        </w:rPr>
        <w:t xml:space="preserve">g web </w:t>
      </w:r>
      <w:hyperlink r:id="rId28" w:history="1">
        <w:r w:rsidR="009829BA" w:rsidRPr="009829BA">
          <w:rPr>
            <w:rStyle w:val="Hyperlink"/>
            <w:color w:val="auto"/>
            <w:sz w:val="26"/>
            <w:szCs w:val="26"/>
          </w:rPr>
          <w:t>https://dsvn.vn/</w:t>
        </w:r>
      </w:hyperlink>
    </w:p>
    <w:p w14:paraId="52F4C1B8" w14:textId="12978E72" w:rsidR="009829BA" w:rsidRPr="00D00D60" w:rsidRDefault="00DE0776" w:rsidP="00203778">
      <w:pPr>
        <w:pStyle w:val="ListParagraph"/>
        <w:numPr>
          <w:ilvl w:val="1"/>
          <w:numId w:val="34"/>
        </w:numPr>
        <w:spacing w:after="160" w:line="360" w:lineRule="auto"/>
        <w:rPr>
          <w:b/>
          <w:bCs/>
          <w:sz w:val="26"/>
          <w:szCs w:val="26"/>
          <w:u w:val="single"/>
        </w:rPr>
      </w:pPr>
      <w:r>
        <w:rPr>
          <w:b/>
          <w:bCs/>
          <w:sz w:val="26"/>
          <w:szCs w:val="26"/>
        </w:rPr>
        <w:lastRenderedPageBreak/>
        <w:t xml:space="preserve"> </w:t>
      </w:r>
      <w:r w:rsidR="009829BA" w:rsidRPr="00D00D60">
        <w:rPr>
          <w:b/>
          <w:bCs/>
          <w:sz w:val="26"/>
          <w:szCs w:val="26"/>
        </w:rPr>
        <w:t>Tổng kết chương</w:t>
      </w:r>
    </w:p>
    <w:p w14:paraId="4A1F59D9" w14:textId="37183612" w:rsidR="00337EE1" w:rsidRDefault="00337EE1" w:rsidP="00D00D60">
      <w:pPr>
        <w:pStyle w:val="ListParagraph"/>
        <w:spacing w:after="160" w:line="360" w:lineRule="auto"/>
        <w:ind w:left="0" w:firstLine="720"/>
        <w:jc w:val="both"/>
        <w:rPr>
          <w:sz w:val="26"/>
          <w:szCs w:val="26"/>
        </w:rPr>
      </w:pPr>
      <w:r>
        <w:rPr>
          <w:sz w:val="26"/>
          <w:szCs w:val="26"/>
        </w:rPr>
        <w:t xml:space="preserve">Qua quá trình </w:t>
      </w:r>
      <w:r w:rsidR="0040399E">
        <w:rPr>
          <w:sz w:val="26"/>
          <w:szCs w:val="26"/>
        </w:rPr>
        <w:t>tìm hiểu và khảo sát</w:t>
      </w:r>
      <w:r w:rsidR="00652931">
        <w:rPr>
          <w:sz w:val="26"/>
          <w:szCs w:val="26"/>
        </w:rPr>
        <w:t>, lấy ý kiến</w:t>
      </w:r>
      <w:r w:rsidR="00FC7857">
        <w:rPr>
          <w:sz w:val="26"/>
          <w:szCs w:val="26"/>
        </w:rPr>
        <w:t xml:space="preserve"> thì ta thấy rằng </w:t>
      </w:r>
      <w:r w:rsidR="00212B2B">
        <w:rPr>
          <w:sz w:val="26"/>
          <w:szCs w:val="26"/>
        </w:rPr>
        <w:t>các quy trình hoạt đ</w:t>
      </w:r>
      <w:r w:rsidR="003A19AD">
        <w:rPr>
          <w:sz w:val="26"/>
          <w:szCs w:val="26"/>
        </w:rPr>
        <w:t xml:space="preserve">ộng </w:t>
      </w:r>
      <w:r w:rsidR="001D356C">
        <w:rPr>
          <w:sz w:val="26"/>
          <w:szCs w:val="26"/>
        </w:rPr>
        <w:t>và dữ liệu</w:t>
      </w:r>
      <w:r w:rsidR="003C6C7B">
        <w:rPr>
          <w:sz w:val="26"/>
          <w:szCs w:val="26"/>
        </w:rPr>
        <w:t xml:space="preserve"> cần được </w:t>
      </w:r>
      <w:r w:rsidR="006F27DA">
        <w:rPr>
          <w:sz w:val="26"/>
          <w:szCs w:val="26"/>
        </w:rPr>
        <w:t xml:space="preserve">quản lý </w:t>
      </w:r>
      <w:r w:rsidR="003E132C">
        <w:rPr>
          <w:sz w:val="26"/>
          <w:szCs w:val="26"/>
        </w:rPr>
        <w:t>khá rộng</w:t>
      </w:r>
      <w:r w:rsidR="00B5603C">
        <w:rPr>
          <w:sz w:val="26"/>
          <w:szCs w:val="26"/>
        </w:rPr>
        <w:t xml:space="preserve">. </w:t>
      </w:r>
      <w:r w:rsidR="000B1CD3">
        <w:rPr>
          <w:sz w:val="26"/>
          <w:szCs w:val="26"/>
        </w:rPr>
        <w:t>Cũng như nhu cầu</w:t>
      </w:r>
      <w:r w:rsidR="00883958">
        <w:rPr>
          <w:sz w:val="26"/>
          <w:szCs w:val="26"/>
        </w:rPr>
        <w:t xml:space="preserve"> </w:t>
      </w:r>
      <w:r w:rsidR="0067626D">
        <w:rPr>
          <w:sz w:val="26"/>
          <w:szCs w:val="26"/>
        </w:rPr>
        <w:t>đối với m</w:t>
      </w:r>
      <w:r w:rsidR="00F22778">
        <w:rPr>
          <w:sz w:val="26"/>
          <w:szCs w:val="26"/>
        </w:rPr>
        <w:t xml:space="preserve">ột trang web bán </w:t>
      </w:r>
      <w:r w:rsidR="00FF3B62">
        <w:rPr>
          <w:sz w:val="26"/>
          <w:szCs w:val="26"/>
        </w:rPr>
        <w:t>vé tàu từ khách hàng và nhân viên ngày càng c</w:t>
      </w:r>
      <w:r w:rsidR="00BA1932">
        <w:rPr>
          <w:sz w:val="26"/>
          <w:szCs w:val="26"/>
        </w:rPr>
        <w:t>ao</w:t>
      </w:r>
      <w:r w:rsidR="00FF3B62">
        <w:rPr>
          <w:sz w:val="26"/>
          <w:szCs w:val="26"/>
        </w:rPr>
        <w:t xml:space="preserve"> hơn</w:t>
      </w:r>
      <w:r w:rsidR="00BA1932">
        <w:rPr>
          <w:sz w:val="26"/>
          <w:szCs w:val="26"/>
        </w:rPr>
        <w:t xml:space="preserve"> so với những hệ thống cũ cũng như  hiện tại</w:t>
      </w:r>
      <w:r w:rsidR="00883958">
        <w:rPr>
          <w:sz w:val="26"/>
          <w:szCs w:val="26"/>
        </w:rPr>
        <w:t xml:space="preserve">, đòi hỏi phải </w:t>
      </w:r>
      <w:r w:rsidR="00175E97">
        <w:rPr>
          <w:sz w:val="26"/>
          <w:szCs w:val="26"/>
        </w:rPr>
        <w:t xml:space="preserve">ngày càng </w:t>
      </w:r>
      <w:r w:rsidR="00C605CF">
        <w:rPr>
          <w:sz w:val="26"/>
          <w:szCs w:val="26"/>
        </w:rPr>
        <w:t xml:space="preserve">thuận tiện và nhanh chóng hơn </w:t>
      </w:r>
      <w:r w:rsidR="00BF5691">
        <w:rPr>
          <w:sz w:val="26"/>
          <w:szCs w:val="26"/>
        </w:rPr>
        <w:t>nhưng vẫn đảm bảo các quá trinh</w:t>
      </w:r>
      <w:r w:rsidR="00522B4C">
        <w:rPr>
          <w:sz w:val="26"/>
          <w:szCs w:val="26"/>
        </w:rPr>
        <w:t xml:space="preserve"> diễn ra một cách mượt mà</w:t>
      </w:r>
      <w:r w:rsidR="009414B9">
        <w:rPr>
          <w:sz w:val="26"/>
          <w:szCs w:val="26"/>
        </w:rPr>
        <w:t xml:space="preserve"> </w:t>
      </w:r>
      <w:r w:rsidR="005A26A0">
        <w:rPr>
          <w:sz w:val="26"/>
          <w:szCs w:val="26"/>
        </w:rPr>
        <w:t xml:space="preserve">và </w:t>
      </w:r>
      <w:r w:rsidR="007345CA">
        <w:rPr>
          <w:sz w:val="26"/>
          <w:szCs w:val="26"/>
        </w:rPr>
        <w:t>không xảy ra sai sót</w:t>
      </w:r>
      <w:r w:rsidR="005A26A0">
        <w:rPr>
          <w:sz w:val="26"/>
          <w:szCs w:val="26"/>
        </w:rPr>
        <w:t xml:space="preserve">. Chính vì </w:t>
      </w:r>
      <w:r w:rsidR="00880945">
        <w:rPr>
          <w:sz w:val="26"/>
          <w:szCs w:val="26"/>
        </w:rPr>
        <w:t xml:space="preserve">thế cần </w:t>
      </w:r>
      <w:r w:rsidR="00E50501">
        <w:rPr>
          <w:sz w:val="26"/>
          <w:szCs w:val="26"/>
        </w:rPr>
        <w:t xml:space="preserve">xây dựng </w:t>
      </w:r>
      <w:r w:rsidR="005D53E6">
        <w:rPr>
          <w:sz w:val="26"/>
          <w:szCs w:val="26"/>
        </w:rPr>
        <w:t xml:space="preserve">một hệ thống </w:t>
      </w:r>
      <w:r w:rsidR="00FE5CCD">
        <w:rPr>
          <w:sz w:val="26"/>
          <w:szCs w:val="26"/>
        </w:rPr>
        <w:t xml:space="preserve">web bán vé tàu </w:t>
      </w:r>
      <w:r w:rsidR="00962FF1">
        <w:rPr>
          <w:sz w:val="26"/>
          <w:szCs w:val="26"/>
        </w:rPr>
        <w:t>với những chức năng</w:t>
      </w:r>
      <w:r w:rsidR="00BA1932">
        <w:rPr>
          <w:sz w:val="26"/>
          <w:szCs w:val="26"/>
        </w:rPr>
        <w:t xml:space="preserve"> </w:t>
      </w:r>
      <w:r w:rsidR="0098576D">
        <w:rPr>
          <w:sz w:val="26"/>
          <w:szCs w:val="26"/>
        </w:rPr>
        <w:t xml:space="preserve">hỗ trợ cho việc bán vé,  kiểm tra quản lý </w:t>
      </w:r>
      <w:r w:rsidR="000E7AB2">
        <w:rPr>
          <w:sz w:val="26"/>
          <w:szCs w:val="26"/>
        </w:rPr>
        <w:t>dữ liệu</w:t>
      </w:r>
      <w:r w:rsidR="002C5DC2">
        <w:rPr>
          <w:sz w:val="26"/>
          <w:szCs w:val="26"/>
        </w:rPr>
        <w:t xml:space="preserve">, </w:t>
      </w:r>
      <w:r w:rsidR="0015647E">
        <w:rPr>
          <w:sz w:val="26"/>
          <w:szCs w:val="26"/>
        </w:rPr>
        <w:t xml:space="preserve">xuất vé </w:t>
      </w:r>
      <w:r w:rsidR="00481B43">
        <w:rPr>
          <w:sz w:val="26"/>
          <w:szCs w:val="26"/>
        </w:rPr>
        <w:t xml:space="preserve">một cách nhanh chóng và chính xác, </w:t>
      </w:r>
      <w:r w:rsidR="00F324A6">
        <w:rPr>
          <w:sz w:val="26"/>
          <w:szCs w:val="26"/>
        </w:rPr>
        <w:t>tăng hiệu suất công việc</w:t>
      </w:r>
      <w:r w:rsidR="00E84670">
        <w:rPr>
          <w:sz w:val="26"/>
          <w:szCs w:val="26"/>
        </w:rPr>
        <w:t xml:space="preserve"> </w:t>
      </w:r>
      <w:r w:rsidR="00AA72E0">
        <w:rPr>
          <w:sz w:val="26"/>
          <w:szCs w:val="26"/>
        </w:rPr>
        <w:t>cũng như hiệu suất kinh tế</w:t>
      </w:r>
      <w:r w:rsidR="00CA0538">
        <w:rPr>
          <w:sz w:val="26"/>
          <w:szCs w:val="26"/>
        </w:rPr>
        <w:t xml:space="preserve">, tạo </w:t>
      </w:r>
      <w:r w:rsidR="00A51BF3">
        <w:rPr>
          <w:sz w:val="26"/>
          <w:szCs w:val="26"/>
        </w:rPr>
        <w:t xml:space="preserve">sự hài lòng cho cả khách hàng </w:t>
      </w:r>
      <w:r w:rsidR="006A7CFD">
        <w:rPr>
          <w:sz w:val="26"/>
          <w:szCs w:val="26"/>
        </w:rPr>
        <w:t>và</w:t>
      </w:r>
      <w:r w:rsidR="00F71C5F">
        <w:rPr>
          <w:sz w:val="26"/>
          <w:szCs w:val="26"/>
        </w:rPr>
        <w:t xml:space="preserve"> phát triển cho </w:t>
      </w:r>
      <w:r w:rsidR="002D61DB">
        <w:rPr>
          <w:sz w:val="26"/>
          <w:szCs w:val="26"/>
        </w:rPr>
        <w:t xml:space="preserve">ngành đường sắt </w:t>
      </w:r>
      <w:r w:rsidR="00E673BD">
        <w:rPr>
          <w:sz w:val="26"/>
          <w:szCs w:val="26"/>
        </w:rPr>
        <w:t>Việt Nam.</w:t>
      </w:r>
    </w:p>
    <w:p w14:paraId="6D8ED164" w14:textId="5B433D97" w:rsidR="00B07B80" w:rsidRPr="00AC0354" w:rsidRDefault="00AA2915" w:rsidP="00AC0354">
      <w:pPr>
        <w:pStyle w:val="ListParagraph"/>
        <w:spacing w:after="160" w:line="360" w:lineRule="auto"/>
        <w:ind w:left="0" w:firstLine="720"/>
        <w:jc w:val="both"/>
        <w:rPr>
          <w:sz w:val="26"/>
          <w:szCs w:val="26"/>
        </w:rPr>
      </w:pPr>
      <w:r>
        <w:rPr>
          <w:sz w:val="26"/>
          <w:szCs w:val="26"/>
        </w:rPr>
        <w:t xml:space="preserve">Để </w:t>
      </w:r>
      <w:r w:rsidR="00646FB6">
        <w:rPr>
          <w:sz w:val="26"/>
          <w:szCs w:val="26"/>
        </w:rPr>
        <w:t>hiểu rõ hơn các chức năng có trong các quy trình nghiệp vụ đã khảo sát</w:t>
      </w:r>
      <w:r w:rsidR="00BA6E97">
        <w:rPr>
          <w:sz w:val="26"/>
          <w:szCs w:val="26"/>
        </w:rPr>
        <w:t xml:space="preserve"> và xây dựng </w:t>
      </w:r>
      <w:r w:rsidR="002750C5">
        <w:rPr>
          <w:sz w:val="26"/>
          <w:szCs w:val="26"/>
        </w:rPr>
        <w:t xml:space="preserve">hệ thống quản lý </w:t>
      </w:r>
      <w:r w:rsidR="00042084">
        <w:rPr>
          <w:sz w:val="26"/>
          <w:szCs w:val="26"/>
        </w:rPr>
        <w:t xml:space="preserve">web bán vé tàu </w:t>
      </w:r>
      <w:r w:rsidR="00B21F50">
        <w:rPr>
          <w:sz w:val="26"/>
          <w:szCs w:val="26"/>
        </w:rPr>
        <w:t>sẽ được trình bày trong chương sau.</w:t>
      </w:r>
    </w:p>
    <w:p w14:paraId="4F5164D4" w14:textId="77777777" w:rsidR="00DE0776" w:rsidRDefault="00DE0776" w:rsidP="00B07B80">
      <w:pPr>
        <w:spacing w:line="312" w:lineRule="auto"/>
        <w:ind w:left="170"/>
        <w:jc w:val="center"/>
        <w:rPr>
          <w:b/>
          <w:sz w:val="32"/>
          <w:szCs w:val="26"/>
        </w:rPr>
      </w:pPr>
    </w:p>
    <w:p w14:paraId="131F9268" w14:textId="77777777" w:rsidR="00DE0776" w:rsidRDefault="00DE0776" w:rsidP="00B07B80">
      <w:pPr>
        <w:spacing w:line="312" w:lineRule="auto"/>
        <w:ind w:left="170"/>
        <w:jc w:val="center"/>
        <w:rPr>
          <w:b/>
          <w:sz w:val="32"/>
          <w:szCs w:val="26"/>
        </w:rPr>
      </w:pPr>
    </w:p>
    <w:p w14:paraId="696A9544" w14:textId="77777777" w:rsidR="00DE0776" w:rsidRDefault="00DE0776" w:rsidP="00B07B80">
      <w:pPr>
        <w:spacing w:line="312" w:lineRule="auto"/>
        <w:ind w:left="170"/>
        <w:jc w:val="center"/>
        <w:rPr>
          <w:b/>
          <w:sz w:val="32"/>
          <w:szCs w:val="26"/>
        </w:rPr>
      </w:pPr>
    </w:p>
    <w:p w14:paraId="019D37C7" w14:textId="77777777" w:rsidR="00DE0776" w:rsidRDefault="00DE0776" w:rsidP="00B07B80">
      <w:pPr>
        <w:spacing w:line="312" w:lineRule="auto"/>
        <w:ind w:left="170"/>
        <w:jc w:val="center"/>
        <w:rPr>
          <w:b/>
          <w:sz w:val="32"/>
          <w:szCs w:val="26"/>
        </w:rPr>
      </w:pPr>
    </w:p>
    <w:p w14:paraId="2A06A47D" w14:textId="77777777" w:rsidR="00DE0776" w:rsidRDefault="00DE0776" w:rsidP="00B07B80">
      <w:pPr>
        <w:spacing w:line="312" w:lineRule="auto"/>
        <w:ind w:left="170"/>
        <w:jc w:val="center"/>
        <w:rPr>
          <w:b/>
          <w:sz w:val="32"/>
          <w:szCs w:val="26"/>
        </w:rPr>
      </w:pPr>
    </w:p>
    <w:p w14:paraId="665050FF" w14:textId="77777777" w:rsidR="00DE0776" w:rsidRDefault="00DE0776" w:rsidP="00B07B80">
      <w:pPr>
        <w:spacing w:line="312" w:lineRule="auto"/>
        <w:ind w:left="170"/>
        <w:jc w:val="center"/>
        <w:rPr>
          <w:b/>
          <w:sz w:val="32"/>
          <w:szCs w:val="26"/>
        </w:rPr>
      </w:pPr>
    </w:p>
    <w:p w14:paraId="631643E0" w14:textId="77777777" w:rsidR="00DE0776" w:rsidRDefault="00DE0776" w:rsidP="00B07B80">
      <w:pPr>
        <w:spacing w:line="312" w:lineRule="auto"/>
        <w:ind w:left="170"/>
        <w:jc w:val="center"/>
        <w:rPr>
          <w:b/>
          <w:sz w:val="32"/>
          <w:szCs w:val="26"/>
        </w:rPr>
      </w:pPr>
    </w:p>
    <w:p w14:paraId="1B54C0A9" w14:textId="77777777" w:rsidR="00DE0776" w:rsidRDefault="00DE0776" w:rsidP="00B07B80">
      <w:pPr>
        <w:spacing w:line="312" w:lineRule="auto"/>
        <w:ind w:left="170"/>
        <w:jc w:val="center"/>
        <w:rPr>
          <w:b/>
          <w:sz w:val="32"/>
          <w:szCs w:val="26"/>
        </w:rPr>
      </w:pPr>
    </w:p>
    <w:p w14:paraId="63CE4EF3" w14:textId="77777777" w:rsidR="00DE0776" w:rsidRDefault="00DE0776" w:rsidP="00B07B80">
      <w:pPr>
        <w:spacing w:line="312" w:lineRule="auto"/>
        <w:ind w:left="170"/>
        <w:jc w:val="center"/>
        <w:rPr>
          <w:b/>
          <w:sz w:val="32"/>
          <w:szCs w:val="26"/>
        </w:rPr>
      </w:pPr>
    </w:p>
    <w:p w14:paraId="2DB0FF44" w14:textId="77777777" w:rsidR="00DE0776" w:rsidRDefault="00DE0776" w:rsidP="00B07B80">
      <w:pPr>
        <w:spacing w:line="312" w:lineRule="auto"/>
        <w:ind w:left="170"/>
        <w:jc w:val="center"/>
        <w:rPr>
          <w:b/>
          <w:sz w:val="32"/>
          <w:szCs w:val="26"/>
        </w:rPr>
      </w:pPr>
    </w:p>
    <w:p w14:paraId="2949156A" w14:textId="77777777" w:rsidR="00DE0776" w:rsidRDefault="00DE0776" w:rsidP="00B07B80">
      <w:pPr>
        <w:spacing w:line="312" w:lineRule="auto"/>
        <w:ind w:left="170"/>
        <w:jc w:val="center"/>
        <w:rPr>
          <w:b/>
          <w:sz w:val="32"/>
          <w:szCs w:val="26"/>
        </w:rPr>
      </w:pPr>
    </w:p>
    <w:p w14:paraId="3F47142E" w14:textId="77777777" w:rsidR="00DE0776" w:rsidRDefault="00DE0776" w:rsidP="00B07B80">
      <w:pPr>
        <w:spacing w:line="312" w:lineRule="auto"/>
        <w:ind w:left="170"/>
        <w:jc w:val="center"/>
        <w:rPr>
          <w:b/>
          <w:sz w:val="32"/>
          <w:szCs w:val="26"/>
        </w:rPr>
      </w:pPr>
    </w:p>
    <w:p w14:paraId="754B1EED" w14:textId="77777777" w:rsidR="00DE0776" w:rsidRDefault="00DE0776" w:rsidP="00B07B80">
      <w:pPr>
        <w:spacing w:line="312" w:lineRule="auto"/>
        <w:ind w:left="170"/>
        <w:jc w:val="center"/>
        <w:rPr>
          <w:b/>
          <w:sz w:val="32"/>
          <w:szCs w:val="26"/>
        </w:rPr>
      </w:pPr>
    </w:p>
    <w:p w14:paraId="1AEA4655" w14:textId="77777777" w:rsidR="00DE0776" w:rsidRDefault="00DE0776" w:rsidP="00B07B80">
      <w:pPr>
        <w:spacing w:line="312" w:lineRule="auto"/>
        <w:ind w:left="170"/>
        <w:jc w:val="center"/>
        <w:rPr>
          <w:b/>
          <w:sz w:val="32"/>
          <w:szCs w:val="26"/>
        </w:rPr>
      </w:pPr>
    </w:p>
    <w:p w14:paraId="0B048154" w14:textId="77777777" w:rsidR="00DE0776" w:rsidRDefault="00DE0776" w:rsidP="00B07B80">
      <w:pPr>
        <w:spacing w:line="312" w:lineRule="auto"/>
        <w:ind w:left="170"/>
        <w:jc w:val="center"/>
        <w:rPr>
          <w:b/>
          <w:sz w:val="32"/>
          <w:szCs w:val="26"/>
        </w:rPr>
      </w:pPr>
    </w:p>
    <w:p w14:paraId="52DF0214" w14:textId="77777777" w:rsidR="00B07B80" w:rsidRPr="003401A9" w:rsidRDefault="00B07B80" w:rsidP="00B07B80">
      <w:pPr>
        <w:spacing w:line="312" w:lineRule="auto"/>
        <w:ind w:left="170"/>
        <w:jc w:val="center"/>
        <w:rPr>
          <w:b/>
          <w:sz w:val="32"/>
          <w:szCs w:val="26"/>
        </w:rPr>
      </w:pPr>
      <w:r w:rsidRPr="003401A9">
        <w:rPr>
          <w:b/>
          <w:sz w:val="32"/>
          <w:szCs w:val="26"/>
        </w:rPr>
        <w:lastRenderedPageBreak/>
        <w:t>CHƯƠNG 2</w:t>
      </w:r>
      <w:r>
        <w:rPr>
          <w:b/>
          <w:sz w:val="32"/>
          <w:szCs w:val="26"/>
        </w:rPr>
        <w:t>.</w:t>
      </w:r>
    </w:p>
    <w:p w14:paraId="772DAABE" w14:textId="04D86283" w:rsidR="00ED4B00" w:rsidRDefault="00B07B80" w:rsidP="00ED4B00">
      <w:pPr>
        <w:spacing w:line="312" w:lineRule="auto"/>
        <w:ind w:left="170"/>
        <w:jc w:val="center"/>
        <w:rPr>
          <w:b/>
          <w:sz w:val="36"/>
          <w:szCs w:val="26"/>
        </w:rPr>
      </w:pPr>
      <w:r w:rsidRPr="003401A9">
        <w:rPr>
          <w:b/>
          <w:sz w:val="36"/>
          <w:szCs w:val="26"/>
        </w:rPr>
        <w:t>PHÂN TÍCH HỆ THỐNG</w:t>
      </w:r>
    </w:p>
    <w:p w14:paraId="6C8349AD" w14:textId="5A7DCBE0" w:rsidR="00ED4B00" w:rsidRDefault="00CF2979" w:rsidP="004501C4">
      <w:pPr>
        <w:spacing w:line="360" w:lineRule="auto"/>
        <w:ind w:left="170"/>
        <w:rPr>
          <w:b/>
          <w:sz w:val="36"/>
          <w:szCs w:val="26"/>
        </w:rPr>
      </w:pPr>
      <w:r>
        <w:rPr>
          <w:b/>
          <w:sz w:val="36"/>
          <w:szCs w:val="26"/>
        </w:rPr>
        <w:t xml:space="preserve">2.1. </w:t>
      </w:r>
      <w:r w:rsidR="00ED4B00">
        <w:rPr>
          <w:b/>
          <w:sz w:val="36"/>
          <w:szCs w:val="26"/>
        </w:rPr>
        <w:t>Giới thiệu</w:t>
      </w:r>
    </w:p>
    <w:p w14:paraId="47C333A6" w14:textId="44403137" w:rsidR="00825AD1" w:rsidRDefault="00825AD1" w:rsidP="004501C4">
      <w:pPr>
        <w:pStyle w:val="ListParagraph"/>
        <w:spacing w:after="160" w:line="360" w:lineRule="auto"/>
        <w:ind w:left="0" w:firstLine="720"/>
        <w:jc w:val="both"/>
        <w:rPr>
          <w:bCs/>
          <w:sz w:val="26"/>
          <w:szCs w:val="26"/>
        </w:rPr>
      </w:pPr>
      <w:r w:rsidRPr="00536D2D">
        <w:rPr>
          <w:bCs/>
          <w:sz w:val="26"/>
          <w:szCs w:val="26"/>
        </w:rPr>
        <w:t>Phân tích hệ thống là không thể thiếu trong quy trình xây dựng phần mềm, đáp ứng nhu cầu cho người sử dụng thì việc phân tích hệ thống rất quan trọng vì có được cái nhìn tổng quát, đầy đủ, đúng đắn và chính xác tránh được những sai lầm trong thiết kế, cài đặt.</w:t>
      </w:r>
    </w:p>
    <w:p w14:paraId="382AF5BB" w14:textId="77777777" w:rsidR="000D5880" w:rsidRPr="00DF08A1" w:rsidRDefault="000D5880" w:rsidP="000D5880">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Hệ thống đặt vé tàu online được sử dụng trong hệ thống ga đường sắt phục vụ chủ yếu cho nhân viên quản lý và hành khách.</w:t>
      </w:r>
    </w:p>
    <w:p w14:paraId="6321D096" w14:textId="77777777" w:rsidR="000D5880" w:rsidRPr="00DF08A1" w:rsidRDefault="000D5880" w:rsidP="000D5880">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Nghiệp vụ chính của hệ th</w:t>
      </w:r>
      <w:r>
        <w:rPr>
          <w:rFonts w:ascii="Times New Roman" w:hAnsi="Times New Roman" w:cs="Times New Roman"/>
          <w:sz w:val="28"/>
          <w:szCs w:val="28"/>
        </w:rPr>
        <w:t>ố</w:t>
      </w:r>
      <w:r w:rsidRPr="00DF08A1">
        <w:rPr>
          <w:rFonts w:ascii="Times New Roman" w:hAnsi="Times New Roman" w:cs="Times New Roman"/>
          <w:sz w:val="28"/>
          <w:szCs w:val="28"/>
        </w:rPr>
        <w:t>ng:</w:t>
      </w:r>
    </w:p>
    <w:p w14:paraId="234BF98A" w14:textId="65B57205" w:rsidR="000D5880" w:rsidRPr="00DF08A1" w:rsidRDefault="000D5880" w:rsidP="00203778">
      <w:pPr>
        <w:pStyle w:val="BodyText"/>
        <w:numPr>
          <w:ilvl w:val="0"/>
          <w:numId w:val="25"/>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Nhân viên: người thuộc phòng quản lý và điều hành ga có thể lưu trữ thông tin về khách hàng, quả</w:t>
      </w:r>
      <w:r>
        <w:rPr>
          <w:rFonts w:ascii="Times New Roman" w:hAnsi="Times New Roman" w:cs="Times New Roman"/>
          <w:sz w:val="28"/>
          <w:szCs w:val="28"/>
        </w:rPr>
        <w:t>n lý thông ti</w:t>
      </w:r>
      <w:r w:rsidR="00E22AF4">
        <w:rPr>
          <w:rFonts w:ascii="Times New Roman" w:hAnsi="Times New Roman" w:cs="Times New Roman"/>
          <w:sz w:val="28"/>
          <w:szCs w:val="28"/>
        </w:rPr>
        <w:t>n</w:t>
      </w:r>
      <w:r>
        <w:rPr>
          <w:rFonts w:ascii="Times New Roman" w:hAnsi="Times New Roman" w:cs="Times New Roman"/>
          <w:sz w:val="28"/>
          <w:szCs w:val="28"/>
        </w:rPr>
        <w:t xml:space="preserve"> ga, tàu, vé</w:t>
      </w:r>
      <w:r w:rsidRPr="00DF08A1">
        <w:rPr>
          <w:rFonts w:ascii="Times New Roman" w:hAnsi="Times New Roman" w:cs="Times New Roman"/>
          <w:sz w:val="28"/>
          <w:szCs w:val="28"/>
        </w:rPr>
        <w:t xml:space="preserve">, </w:t>
      </w:r>
      <w:r w:rsidR="00687786">
        <w:rPr>
          <w:rFonts w:ascii="Times New Roman" w:hAnsi="Times New Roman" w:cs="Times New Roman"/>
          <w:sz w:val="28"/>
          <w:szCs w:val="28"/>
        </w:rPr>
        <w:t xml:space="preserve">lịch trình </w:t>
      </w:r>
      <w:r w:rsidRPr="00DF08A1">
        <w:rPr>
          <w:rFonts w:ascii="Times New Roman" w:hAnsi="Times New Roman" w:cs="Times New Roman"/>
          <w:sz w:val="28"/>
          <w:szCs w:val="28"/>
        </w:rPr>
        <w:t>cũng như thực hiện việc thống kê và in ấn vé cho khách hàng.</w:t>
      </w:r>
    </w:p>
    <w:p w14:paraId="7596E062" w14:textId="0C8CB72A" w:rsidR="000D5880" w:rsidRPr="0051052A" w:rsidRDefault="000D5880" w:rsidP="00203778">
      <w:pPr>
        <w:pStyle w:val="BodyText"/>
        <w:numPr>
          <w:ilvl w:val="0"/>
          <w:numId w:val="25"/>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 xml:space="preserve">Hành khách: người tham gia đặt vé online. Hành khách có thể đặt vé online nếu: tàu mà </w:t>
      </w:r>
      <w:r w:rsidR="00E22AF4">
        <w:rPr>
          <w:rFonts w:ascii="Times New Roman" w:hAnsi="Times New Roman" w:cs="Times New Roman"/>
          <w:sz w:val="28"/>
          <w:szCs w:val="28"/>
        </w:rPr>
        <w:t>h</w:t>
      </w:r>
      <w:r w:rsidRPr="00DF08A1">
        <w:rPr>
          <w:rFonts w:ascii="Times New Roman" w:hAnsi="Times New Roman" w:cs="Times New Roman"/>
          <w:sz w:val="28"/>
          <w:szCs w:val="28"/>
        </w:rPr>
        <w:t>ành khách đăng ký còn chỗ.</w:t>
      </w:r>
    </w:p>
    <w:p w14:paraId="33489758" w14:textId="3FD918B8" w:rsidR="00B07B80" w:rsidRPr="00801836" w:rsidRDefault="00B07B80" w:rsidP="00B07B80">
      <w:pPr>
        <w:spacing w:line="312" w:lineRule="auto"/>
        <w:rPr>
          <w:b/>
          <w:sz w:val="26"/>
          <w:szCs w:val="26"/>
        </w:rPr>
      </w:pPr>
      <w:r w:rsidRPr="00801836">
        <w:rPr>
          <w:b/>
          <w:sz w:val="26"/>
          <w:szCs w:val="26"/>
        </w:rPr>
        <w:t>2.</w:t>
      </w:r>
      <w:r w:rsidR="00CF2979">
        <w:rPr>
          <w:b/>
          <w:sz w:val="26"/>
          <w:szCs w:val="26"/>
        </w:rPr>
        <w:t>2</w:t>
      </w:r>
      <w:r w:rsidRPr="00801836">
        <w:rPr>
          <w:b/>
          <w:sz w:val="26"/>
          <w:szCs w:val="26"/>
        </w:rPr>
        <w:t>.  MÔ HÌNH HÓA NGHIỆP VỤ</w:t>
      </w:r>
    </w:p>
    <w:p w14:paraId="3656FB97" w14:textId="49C4F6D7" w:rsidR="00B07B80" w:rsidRPr="00801836" w:rsidRDefault="00B07B80" w:rsidP="00B07B80">
      <w:pPr>
        <w:rPr>
          <w:b/>
          <w:sz w:val="26"/>
          <w:szCs w:val="26"/>
        </w:rPr>
      </w:pPr>
      <w:r w:rsidRPr="00801836">
        <w:rPr>
          <w:b/>
          <w:sz w:val="26"/>
          <w:szCs w:val="26"/>
        </w:rPr>
        <w:t>2.2.</w:t>
      </w:r>
      <w:r w:rsidR="00A33B15" w:rsidRPr="00801836">
        <w:rPr>
          <w:b/>
          <w:sz w:val="26"/>
          <w:szCs w:val="26"/>
        </w:rPr>
        <w:t>1</w:t>
      </w:r>
      <w:r w:rsidRPr="00801836">
        <w:rPr>
          <w:b/>
          <w:sz w:val="26"/>
          <w:szCs w:val="26"/>
        </w:rPr>
        <w:t xml:space="preserve">. Sơ đồ Use-Case nghiệp vụ </w:t>
      </w:r>
    </w:p>
    <w:p w14:paraId="27B12B83" w14:textId="3B2B04D0" w:rsidR="00730546" w:rsidRDefault="00EB0E60" w:rsidP="0051052A">
      <w:pPr>
        <w:spacing w:line="26" w:lineRule="atLeast"/>
        <w:rPr>
          <w:sz w:val="36"/>
          <w:szCs w:val="36"/>
          <w:lang w:val="vi-VN"/>
        </w:rPr>
      </w:pPr>
      <w:r w:rsidRPr="00EB0E60">
        <w:rPr>
          <w:noProof/>
          <w:sz w:val="36"/>
          <w:szCs w:val="36"/>
        </w:rPr>
        <w:drawing>
          <wp:inline distT="0" distB="0" distL="0" distR="0" wp14:anchorId="2342983E" wp14:editId="2405B3E9">
            <wp:extent cx="5943600" cy="3134995"/>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
                    <a:stretch>
                      <a:fillRect/>
                    </a:stretch>
                  </pic:blipFill>
                  <pic:spPr>
                    <a:xfrm>
                      <a:off x="0" y="0"/>
                      <a:ext cx="5943600" cy="3134995"/>
                    </a:xfrm>
                    <a:prstGeom prst="rect">
                      <a:avLst/>
                    </a:prstGeom>
                  </pic:spPr>
                </pic:pic>
              </a:graphicData>
            </a:graphic>
          </wp:inline>
        </w:drawing>
      </w:r>
    </w:p>
    <w:p w14:paraId="53490113" w14:textId="2586B1A6" w:rsidR="00B400A3" w:rsidRPr="000121D8" w:rsidRDefault="00DA29A8" w:rsidP="007725CF">
      <w:pPr>
        <w:spacing w:line="26" w:lineRule="atLeast"/>
        <w:ind w:left="720" w:firstLine="720"/>
        <w:jc w:val="center"/>
        <w:rPr>
          <w:sz w:val="28"/>
          <w:szCs w:val="28"/>
        </w:rPr>
      </w:pPr>
      <w:r w:rsidRPr="000121D8">
        <w:rPr>
          <w:sz w:val="28"/>
          <w:szCs w:val="28"/>
        </w:rPr>
        <w:t>Hình 2.1</w:t>
      </w:r>
      <w:r w:rsidR="009A4E5D">
        <w:rPr>
          <w:sz w:val="28"/>
          <w:szCs w:val="28"/>
        </w:rPr>
        <w:t xml:space="preserve">: </w:t>
      </w:r>
      <w:r w:rsidR="0005056F" w:rsidRPr="000121D8">
        <w:rPr>
          <w:sz w:val="28"/>
          <w:szCs w:val="28"/>
        </w:rPr>
        <w:t xml:space="preserve"> Sơ đồ use case nghiệp vụ</w:t>
      </w:r>
    </w:p>
    <w:p w14:paraId="2C15D2F9" w14:textId="0A620834" w:rsidR="00D87510" w:rsidRDefault="00B07B80" w:rsidP="00B07B80">
      <w:pPr>
        <w:pStyle w:val="Heading2"/>
        <w:ind w:left="0" w:firstLine="0"/>
        <w:rPr>
          <w:rFonts w:ascii="Times New Roman" w:hAnsi="Times New Roman"/>
          <w:color w:val="auto"/>
        </w:rPr>
      </w:pPr>
      <w:r w:rsidRPr="00801836">
        <w:rPr>
          <w:rFonts w:ascii="Times New Roman" w:hAnsi="Times New Roman"/>
          <w:color w:val="auto"/>
        </w:rPr>
        <w:lastRenderedPageBreak/>
        <w:t>2.2.2. Mô hình hóa quy trình nghiệp vụ</w:t>
      </w:r>
    </w:p>
    <w:p w14:paraId="6CFD3FA2" w14:textId="79356BEF" w:rsidR="00B07B80" w:rsidRDefault="00D87510" w:rsidP="005144B9">
      <w:pPr>
        <w:pStyle w:val="Heading2"/>
        <w:ind w:left="0" w:firstLine="360"/>
        <w:rPr>
          <w:rFonts w:ascii="Times New Roman" w:hAnsi="Times New Roman"/>
          <w:color w:val="auto"/>
        </w:rPr>
      </w:pPr>
      <w:r>
        <w:rPr>
          <w:rFonts w:ascii="Times New Roman" w:hAnsi="Times New Roman"/>
          <w:color w:val="auto"/>
        </w:rPr>
        <w:t>2.</w:t>
      </w:r>
      <w:r w:rsidR="00CF2979">
        <w:rPr>
          <w:rFonts w:ascii="Times New Roman" w:hAnsi="Times New Roman"/>
          <w:color w:val="auto"/>
        </w:rPr>
        <w:t>2</w:t>
      </w:r>
      <w:r>
        <w:rPr>
          <w:rFonts w:ascii="Times New Roman" w:hAnsi="Times New Roman"/>
          <w:color w:val="auto"/>
        </w:rPr>
        <w:t xml:space="preserve">.2.1. </w:t>
      </w:r>
      <w:r w:rsidR="00D74B7E">
        <w:rPr>
          <w:rFonts w:ascii="Times New Roman" w:hAnsi="Times New Roman"/>
          <w:color w:val="auto"/>
        </w:rPr>
        <w:t>Mô h</w:t>
      </w:r>
      <w:r w:rsidR="004171B2">
        <w:rPr>
          <w:rFonts w:ascii="Times New Roman" w:hAnsi="Times New Roman"/>
          <w:color w:val="auto"/>
        </w:rPr>
        <w:t>ình hóa</w:t>
      </w:r>
      <w:r w:rsidR="00D74B7E" w:rsidRPr="00D74B7E">
        <w:rPr>
          <w:rFonts w:ascii="Times New Roman" w:hAnsi="Times New Roman"/>
          <w:color w:val="auto"/>
          <w:lang w:val="vi-VN"/>
        </w:rPr>
        <w:t xml:space="preserve"> nghiệp vụ đặt </w:t>
      </w:r>
      <w:r w:rsidR="00D74B7E">
        <w:rPr>
          <w:rFonts w:ascii="Times New Roman" w:hAnsi="Times New Roman"/>
          <w:color w:val="auto"/>
        </w:rPr>
        <w:t>vé</w:t>
      </w:r>
      <w:r w:rsidR="00B07B80" w:rsidRPr="00801836">
        <w:rPr>
          <w:rFonts w:ascii="Times New Roman" w:hAnsi="Times New Roman"/>
          <w:color w:val="auto"/>
        </w:rPr>
        <w:t xml:space="preserve"> </w:t>
      </w:r>
      <w:r w:rsidR="004171B2">
        <w:rPr>
          <w:rFonts w:ascii="Times New Roman" w:hAnsi="Times New Roman"/>
          <w:color w:val="auto"/>
        </w:rPr>
        <w:t>online</w:t>
      </w:r>
    </w:p>
    <w:p w14:paraId="03CD5232" w14:textId="327F57BC" w:rsidR="004171B2" w:rsidRPr="00536D2D" w:rsidRDefault="00FC78C4" w:rsidP="00203778">
      <w:pPr>
        <w:pStyle w:val="ListParagraph"/>
        <w:numPr>
          <w:ilvl w:val="0"/>
          <w:numId w:val="9"/>
        </w:numPr>
        <w:spacing w:line="360" w:lineRule="auto"/>
        <w:jc w:val="both"/>
        <w:rPr>
          <w:sz w:val="26"/>
          <w:szCs w:val="26"/>
        </w:rPr>
      </w:pPr>
      <w:r w:rsidRPr="00536D2D">
        <w:rPr>
          <w:sz w:val="26"/>
          <w:szCs w:val="26"/>
        </w:rPr>
        <w:t xml:space="preserve">Nghiệp vụ đặt </w:t>
      </w:r>
      <w:r w:rsidR="00357D61">
        <w:rPr>
          <w:sz w:val="26"/>
          <w:szCs w:val="26"/>
        </w:rPr>
        <w:t>vé</w:t>
      </w:r>
      <w:r w:rsidRPr="00536D2D">
        <w:rPr>
          <w:sz w:val="26"/>
          <w:szCs w:val="26"/>
        </w:rPr>
        <w:t xml:space="preserve"> online:</w:t>
      </w:r>
    </w:p>
    <w:p w14:paraId="1813EB00" w14:textId="21221841" w:rsidR="00FC78C4" w:rsidRPr="00536D2D" w:rsidRDefault="00FC78C4" w:rsidP="00203778">
      <w:pPr>
        <w:pStyle w:val="ListParagraph"/>
        <w:numPr>
          <w:ilvl w:val="0"/>
          <w:numId w:val="8"/>
        </w:numPr>
        <w:spacing w:line="360" w:lineRule="auto"/>
        <w:jc w:val="both"/>
        <w:rPr>
          <w:sz w:val="26"/>
          <w:szCs w:val="26"/>
        </w:rPr>
      </w:pPr>
      <w:r w:rsidRPr="00536D2D">
        <w:rPr>
          <w:sz w:val="26"/>
          <w:szCs w:val="26"/>
        </w:rPr>
        <w:t xml:space="preserve">Thừa tác viên: Khách </w:t>
      </w:r>
      <w:r w:rsidR="00357D61">
        <w:rPr>
          <w:sz w:val="26"/>
          <w:szCs w:val="26"/>
        </w:rPr>
        <w:t>hàng</w:t>
      </w:r>
      <w:r w:rsidRPr="00536D2D">
        <w:rPr>
          <w:sz w:val="26"/>
          <w:szCs w:val="26"/>
        </w:rPr>
        <w:t>.</w:t>
      </w:r>
    </w:p>
    <w:p w14:paraId="50E1850E" w14:textId="40096B9B" w:rsidR="00FC78C4" w:rsidRPr="00536D2D" w:rsidRDefault="00FC78C4" w:rsidP="00203778">
      <w:pPr>
        <w:pStyle w:val="ListParagraph"/>
        <w:numPr>
          <w:ilvl w:val="0"/>
          <w:numId w:val="8"/>
        </w:numPr>
        <w:spacing w:line="360" w:lineRule="auto"/>
        <w:jc w:val="both"/>
        <w:rPr>
          <w:sz w:val="26"/>
          <w:szCs w:val="26"/>
        </w:rPr>
      </w:pPr>
      <w:r w:rsidRPr="00536D2D">
        <w:rPr>
          <w:sz w:val="26"/>
          <w:szCs w:val="26"/>
          <w:lang w:val="vi-VN"/>
        </w:rPr>
        <w:t>Thực thể nghiệp vụ</w:t>
      </w:r>
      <w:r w:rsidR="00946B36" w:rsidRPr="00536D2D">
        <w:rPr>
          <w:sz w:val="26"/>
          <w:szCs w:val="26"/>
          <w:lang w:val="vi-VN"/>
        </w:rPr>
        <w:t xml:space="preserve"> </w:t>
      </w:r>
      <w:r w:rsidR="00946B36" w:rsidRPr="00536D2D">
        <w:rPr>
          <w:sz w:val="26"/>
          <w:szCs w:val="26"/>
        </w:rPr>
        <w:t>:</w:t>
      </w:r>
      <w:r w:rsidR="00126427" w:rsidRPr="00536D2D">
        <w:rPr>
          <w:sz w:val="26"/>
          <w:szCs w:val="26"/>
          <w:lang w:val="vi-VN"/>
        </w:rPr>
        <w:t xml:space="preserve"> Danh sách </w:t>
      </w:r>
      <w:r w:rsidR="003A42F6" w:rsidRPr="00536D2D">
        <w:rPr>
          <w:sz w:val="26"/>
          <w:szCs w:val="26"/>
        </w:rPr>
        <w:t xml:space="preserve">vé, </w:t>
      </w:r>
      <w:r w:rsidR="003A47CF" w:rsidRPr="00536D2D">
        <w:rPr>
          <w:sz w:val="26"/>
          <w:szCs w:val="26"/>
        </w:rPr>
        <w:t>t</w:t>
      </w:r>
      <w:r w:rsidR="003A42F6" w:rsidRPr="00536D2D">
        <w:rPr>
          <w:sz w:val="26"/>
          <w:szCs w:val="26"/>
          <w:lang w:val="vi-VN"/>
        </w:rPr>
        <w:t>hông tin tài khoản</w:t>
      </w:r>
    </w:p>
    <w:p w14:paraId="20CD6E61" w14:textId="5FB9D870" w:rsidR="00BF7055" w:rsidRPr="00BF7055" w:rsidRDefault="00FE77D3" w:rsidP="00203778">
      <w:pPr>
        <w:pStyle w:val="ListParagraph"/>
        <w:numPr>
          <w:ilvl w:val="0"/>
          <w:numId w:val="9"/>
        </w:numPr>
        <w:spacing w:line="360" w:lineRule="auto"/>
        <w:jc w:val="both"/>
        <w:rPr>
          <w:sz w:val="26"/>
          <w:szCs w:val="26"/>
        </w:rPr>
      </w:pPr>
      <w:r w:rsidRPr="00536D2D">
        <w:rPr>
          <w:sz w:val="26"/>
          <w:szCs w:val="26"/>
          <w:lang w:val="vi-VN"/>
        </w:rPr>
        <w:t>Mô tả</w:t>
      </w:r>
      <w:r w:rsidRPr="00536D2D">
        <w:rPr>
          <w:sz w:val="26"/>
          <w:szCs w:val="26"/>
        </w:rPr>
        <w:t xml:space="preserve"> bằng</w:t>
      </w:r>
      <w:r w:rsidRPr="00536D2D">
        <w:rPr>
          <w:sz w:val="26"/>
          <w:szCs w:val="26"/>
          <w:lang w:val="vi-VN"/>
        </w:rPr>
        <w:t xml:space="preserve"> văn bản</w:t>
      </w:r>
    </w:p>
    <w:tbl>
      <w:tblPr>
        <w:tblStyle w:val="TableGrid"/>
        <w:tblpPr w:leftFromText="180" w:rightFromText="180" w:vertAnchor="page" w:horzAnchor="margin" w:tblpY="4523"/>
        <w:tblW w:w="8936" w:type="dxa"/>
        <w:tblLook w:val="04A0" w:firstRow="1" w:lastRow="0" w:firstColumn="1" w:lastColumn="0" w:noHBand="0" w:noVBand="1"/>
      </w:tblPr>
      <w:tblGrid>
        <w:gridCol w:w="8936"/>
      </w:tblGrid>
      <w:tr w:rsidR="001B2BB2" w14:paraId="1A3997CD" w14:textId="77777777" w:rsidTr="007C3EBC">
        <w:trPr>
          <w:trHeight w:val="1077"/>
        </w:trPr>
        <w:tc>
          <w:tcPr>
            <w:tcW w:w="8936" w:type="dxa"/>
          </w:tcPr>
          <w:p w14:paraId="1C692084" w14:textId="77777777" w:rsidR="001B2BB2" w:rsidRPr="00536D2D" w:rsidRDefault="001B2BB2" w:rsidP="007C3EBC">
            <w:pPr>
              <w:tabs>
                <w:tab w:val="center" w:pos="4387"/>
              </w:tabs>
              <w:spacing w:line="360" w:lineRule="auto"/>
              <w:jc w:val="both"/>
              <w:rPr>
                <w:b/>
                <w:bCs/>
                <w:sz w:val="26"/>
                <w:szCs w:val="26"/>
              </w:rPr>
            </w:pPr>
            <w:r w:rsidRPr="00536D2D">
              <w:rPr>
                <w:b/>
                <w:bCs/>
                <w:sz w:val="26"/>
                <w:szCs w:val="26"/>
              </w:rPr>
              <w:t xml:space="preserve">Use case </w:t>
            </w:r>
            <w:r w:rsidRPr="00536D2D">
              <w:rPr>
                <w:b/>
                <w:bCs/>
                <w:sz w:val="26"/>
                <w:szCs w:val="26"/>
                <w:lang w:val="vi-VN"/>
              </w:rPr>
              <w:t>nghiệp vụ</w:t>
            </w:r>
            <w:r w:rsidRPr="00536D2D">
              <w:rPr>
                <w:b/>
                <w:bCs/>
                <w:sz w:val="26"/>
                <w:szCs w:val="26"/>
              </w:rPr>
              <w:t>: Đặt</w:t>
            </w:r>
            <w:r w:rsidRPr="00536D2D">
              <w:rPr>
                <w:b/>
                <w:bCs/>
                <w:sz w:val="26"/>
                <w:szCs w:val="26"/>
                <w:lang w:val="vi-VN"/>
              </w:rPr>
              <w:t xml:space="preserve"> </w:t>
            </w:r>
            <w:r>
              <w:rPr>
                <w:b/>
                <w:bCs/>
                <w:sz w:val="26"/>
                <w:szCs w:val="26"/>
              </w:rPr>
              <w:t>vé</w:t>
            </w:r>
            <w:r w:rsidRPr="00536D2D">
              <w:rPr>
                <w:b/>
                <w:bCs/>
                <w:sz w:val="26"/>
                <w:szCs w:val="26"/>
                <w:lang w:val="vi-VN"/>
              </w:rPr>
              <w:t xml:space="preserve"> </w:t>
            </w:r>
            <w:r w:rsidRPr="00536D2D">
              <w:rPr>
                <w:b/>
                <w:bCs/>
                <w:sz w:val="26"/>
                <w:szCs w:val="26"/>
              </w:rPr>
              <w:t>online</w:t>
            </w:r>
          </w:p>
          <w:p w14:paraId="08113309" w14:textId="77777777" w:rsidR="001B2BB2" w:rsidRPr="00536D2D" w:rsidRDefault="001B2BB2" w:rsidP="007C3EBC">
            <w:pPr>
              <w:tabs>
                <w:tab w:val="center" w:pos="4387"/>
              </w:tabs>
              <w:spacing w:line="360" w:lineRule="auto"/>
              <w:jc w:val="both"/>
              <w:rPr>
                <w:sz w:val="26"/>
                <w:szCs w:val="26"/>
              </w:rPr>
            </w:pPr>
            <w:r w:rsidRPr="00536D2D">
              <w:rPr>
                <w:sz w:val="26"/>
                <w:szCs w:val="26"/>
              </w:rPr>
              <w:t xml:space="preserve">Use case bắt đầu khi có khách hàng </w:t>
            </w:r>
            <w:r w:rsidRPr="00536D2D">
              <w:rPr>
                <w:sz w:val="26"/>
                <w:szCs w:val="26"/>
                <w:lang w:val="vi-VN"/>
              </w:rPr>
              <w:t>muốn đặt</w:t>
            </w:r>
            <w:r w:rsidRPr="00536D2D">
              <w:rPr>
                <w:sz w:val="26"/>
                <w:szCs w:val="26"/>
              </w:rPr>
              <w:t xml:space="preserve"> vé</w:t>
            </w:r>
            <w:r w:rsidRPr="00536D2D">
              <w:rPr>
                <w:sz w:val="26"/>
                <w:szCs w:val="26"/>
                <w:lang w:val="vi-VN"/>
              </w:rPr>
              <w:t xml:space="preserve"> </w:t>
            </w:r>
            <w:r w:rsidRPr="00536D2D">
              <w:rPr>
                <w:sz w:val="26"/>
                <w:szCs w:val="26"/>
              </w:rPr>
              <w:t xml:space="preserve">tàu. </w:t>
            </w:r>
          </w:p>
          <w:p w14:paraId="16DF93E6" w14:textId="0E3B5546" w:rsidR="001B2BB2" w:rsidRPr="003603C4" w:rsidRDefault="001B2BB2" w:rsidP="007C3EBC">
            <w:pPr>
              <w:tabs>
                <w:tab w:val="center" w:pos="4387"/>
              </w:tabs>
              <w:spacing w:line="360" w:lineRule="auto"/>
              <w:jc w:val="both"/>
              <w:rPr>
                <w:sz w:val="26"/>
                <w:szCs w:val="26"/>
              </w:rPr>
            </w:pPr>
            <w:r w:rsidRPr="00536D2D">
              <w:rPr>
                <w:sz w:val="26"/>
                <w:szCs w:val="26"/>
              </w:rPr>
              <w:t>M</w:t>
            </w:r>
            <w:r w:rsidRPr="00536D2D">
              <w:rPr>
                <w:sz w:val="26"/>
                <w:szCs w:val="26"/>
                <w:lang w:val="vi-VN"/>
              </w:rPr>
              <w:t xml:space="preserve">ục tiêu của </w:t>
            </w:r>
            <w:r w:rsidRPr="00536D2D">
              <w:rPr>
                <w:sz w:val="26"/>
                <w:szCs w:val="26"/>
              </w:rPr>
              <w:t>use case</w:t>
            </w:r>
            <w:r w:rsidRPr="00536D2D">
              <w:rPr>
                <w:sz w:val="26"/>
                <w:szCs w:val="26"/>
                <w:lang w:val="vi-VN"/>
              </w:rPr>
              <w:t xml:space="preserve"> nhằm cung cấp quy trình đặt hàng online cho khách hàng</w:t>
            </w:r>
            <w:r>
              <w:rPr>
                <w:sz w:val="26"/>
                <w:szCs w:val="26"/>
              </w:rPr>
              <w:t>.</w:t>
            </w:r>
          </w:p>
        </w:tc>
      </w:tr>
      <w:tr w:rsidR="001B2BB2" w14:paraId="103539A2" w14:textId="77777777" w:rsidTr="007C3EBC">
        <w:trPr>
          <w:trHeight w:val="2775"/>
        </w:trPr>
        <w:tc>
          <w:tcPr>
            <w:tcW w:w="8936" w:type="dxa"/>
          </w:tcPr>
          <w:p w14:paraId="2E81649F" w14:textId="77777777" w:rsidR="001B2BB2" w:rsidRPr="00536D2D" w:rsidRDefault="001B2BB2" w:rsidP="007C3EBC">
            <w:pPr>
              <w:spacing w:before="240" w:line="360" w:lineRule="auto"/>
              <w:jc w:val="both"/>
              <w:rPr>
                <w:b/>
                <w:bCs/>
                <w:sz w:val="26"/>
                <w:szCs w:val="26"/>
              </w:rPr>
            </w:pPr>
            <w:r w:rsidRPr="00536D2D">
              <w:rPr>
                <w:b/>
                <w:bCs/>
                <w:sz w:val="26"/>
                <w:szCs w:val="26"/>
              </w:rPr>
              <w:t>C</w:t>
            </w:r>
            <w:r w:rsidRPr="00536D2D">
              <w:rPr>
                <w:b/>
                <w:bCs/>
                <w:sz w:val="26"/>
                <w:szCs w:val="26"/>
                <w:lang w:val="vi-VN"/>
              </w:rPr>
              <w:t>ác dòng cơ bản</w:t>
            </w:r>
            <w:r w:rsidRPr="00536D2D">
              <w:rPr>
                <w:b/>
                <w:bCs/>
                <w:sz w:val="26"/>
                <w:szCs w:val="26"/>
              </w:rPr>
              <w:t>:</w:t>
            </w:r>
          </w:p>
          <w:p w14:paraId="34FDF6BD" w14:textId="77777777" w:rsidR="001B2BB2" w:rsidRPr="00536D2D" w:rsidRDefault="001B2BB2" w:rsidP="00203778">
            <w:pPr>
              <w:pStyle w:val="ListParagraph"/>
              <w:numPr>
                <w:ilvl w:val="0"/>
                <w:numId w:val="10"/>
              </w:numPr>
              <w:spacing w:line="360" w:lineRule="auto"/>
              <w:jc w:val="both"/>
              <w:rPr>
                <w:sz w:val="26"/>
                <w:szCs w:val="26"/>
                <w:lang w:val="vi-VN"/>
              </w:rPr>
            </w:pPr>
            <w:r w:rsidRPr="00536D2D">
              <w:rPr>
                <w:sz w:val="26"/>
                <w:szCs w:val="26"/>
              </w:rPr>
              <w:t>K</w:t>
            </w:r>
            <w:r w:rsidRPr="00536D2D">
              <w:rPr>
                <w:sz w:val="26"/>
                <w:szCs w:val="26"/>
                <w:lang w:val="vi-VN"/>
              </w:rPr>
              <w:t>hách hàng truy cập trang web</w:t>
            </w:r>
            <w:r>
              <w:rPr>
                <w:sz w:val="26"/>
                <w:szCs w:val="26"/>
              </w:rPr>
              <w:t>.</w:t>
            </w:r>
          </w:p>
          <w:p w14:paraId="0DEF755F" w14:textId="4BB13B2C" w:rsidR="001B2BB2" w:rsidRPr="00536D2D" w:rsidRDefault="001B2BB2" w:rsidP="00203778">
            <w:pPr>
              <w:pStyle w:val="ListParagraph"/>
              <w:numPr>
                <w:ilvl w:val="0"/>
                <w:numId w:val="10"/>
              </w:numPr>
              <w:spacing w:before="240" w:line="360" w:lineRule="auto"/>
              <w:jc w:val="both"/>
              <w:rPr>
                <w:sz w:val="26"/>
                <w:szCs w:val="26"/>
                <w:lang w:val="vi-VN"/>
              </w:rPr>
            </w:pPr>
            <w:r w:rsidRPr="00536D2D">
              <w:rPr>
                <w:sz w:val="26"/>
                <w:szCs w:val="26"/>
                <w:lang w:val="vi-VN"/>
              </w:rPr>
              <w:t>Khách hàng</w:t>
            </w:r>
            <w:r>
              <w:rPr>
                <w:sz w:val="26"/>
                <w:szCs w:val="26"/>
              </w:rPr>
              <w:t xml:space="preserve"> tìm kiếm lịch trình và</w:t>
            </w:r>
            <w:r w:rsidRPr="00536D2D">
              <w:rPr>
                <w:sz w:val="26"/>
                <w:szCs w:val="26"/>
                <w:lang w:val="vi-VN"/>
              </w:rPr>
              <w:t xml:space="preserve"> tra cứu vé</w:t>
            </w:r>
            <w:r>
              <w:rPr>
                <w:sz w:val="26"/>
                <w:szCs w:val="26"/>
              </w:rPr>
              <w:t>.</w:t>
            </w:r>
          </w:p>
          <w:p w14:paraId="34D1E484" w14:textId="7DCE17BC" w:rsidR="001B2BB2" w:rsidRDefault="001B2BB2" w:rsidP="00203778">
            <w:pPr>
              <w:pStyle w:val="ListParagraph"/>
              <w:numPr>
                <w:ilvl w:val="0"/>
                <w:numId w:val="10"/>
              </w:numPr>
              <w:spacing w:before="240" w:line="360" w:lineRule="auto"/>
              <w:jc w:val="both"/>
              <w:rPr>
                <w:sz w:val="26"/>
                <w:szCs w:val="26"/>
                <w:lang w:val="vi-VN"/>
              </w:rPr>
            </w:pPr>
            <w:r>
              <w:rPr>
                <w:sz w:val="28"/>
                <w:szCs w:val="28"/>
              </w:rPr>
              <w:t>Hệ thống sẽ gửi cho khách hàng form đặt vé</w:t>
            </w:r>
          </w:p>
          <w:p w14:paraId="7C182634" w14:textId="36504C94" w:rsidR="001B2BB2" w:rsidRPr="000A4778" w:rsidRDefault="001B2BB2" w:rsidP="00203778">
            <w:pPr>
              <w:pStyle w:val="ListParagraph"/>
              <w:numPr>
                <w:ilvl w:val="0"/>
                <w:numId w:val="10"/>
              </w:numPr>
              <w:spacing w:before="240" w:line="360" w:lineRule="auto"/>
              <w:jc w:val="both"/>
              <w:rPr>
                <w:sz w:val="26"/>
                <w:szCs w:val="26"/>
                <w:lang w:val="vi-VN"/>
              </w:rPr>
            </w:pPr>
            <w:r>
              <w:rPr>
                <w:sz w:val="26"/>
                <w:szCs w:val="26"/>
              </w:rPr>
              <w:t>Nhập các thông tin hành khách vào form.</w:t>
            </w:r>
          </w:p>
          <w:p w14:paraId="457E96EC" w14:textId="77777777" w:rsidR="001B2BB2" w:rsidRPr="00ED29D6" w:rsidRDefault="001B2BB2" w:rsidP="00203778">
            <w:pPr>
              <w:pStyle w:val="ListParagraph"/>
              <w:numPr>
                <w:ilvl w:val="0"/>
                <w:numId w:val="10"/>
              </w:numPr>
              <w:spacing w:before="240" w:line="360" w:lineRule="auto"/>
              <w:jc w:val="both"/>
              <w:rPr>
                <w:sz w:val="26"/>
                <w:szCs w:val="26"/>
                <w:lang w:val="vi-VN"/>
              </w:rPr>
            </w:pPr>
            <w:r w:rsidRPr="00536D2D">
              <w:rPr>
                <w:sz w:val="26"/>
                <w:szCs w:val="26"/>
              </w:rPr>
              <w:t>T</w:t>
            </w:r>
            <w:r w:rsidRPr="00536D2D">
              <w:rPr>
                <w:sz w:val="26"/>
                <w:szCs w:val="26"/>
                <w:lang w:val="vi-VN"/>
              </w:rPr>
              <w:t>iến hành đặt vé</w:t>
            </w:r>
            <w:r w:rsidRPr="00536D2D">
              <w:rPr>
                <w:sz w:val="26"/>
                <w:szCs w:val="26"/>
              </w:rPr>
              <w:t>: K</w:t>
            </w:r>
            <w:r w:rsidRPr="00536D2D">
              <w:rPr>
                <w:sz w:val="26"/>
                <w:szCs w:val="26"/>
                <w:lang w:val="vi-VN"/>
              </w:rPr>
              <w:t>hách hàng chọn hình thức thanh toán</w:t>
            </w:r>
            <w:r w:rsidRPr="00536D2D">
              <w:rPr>
                <w:sz w:val="26"/>
                <w:szCs w:val="26"/>
              </w:rPr>
              <w:t xml:space="preserve">, </w:t>
            </w:r>
            <w:r>
              <w:rPr>
                <w:sz w:val="26"/>
                <w:szCs w:val="26"/>
              </w:rPr>
              <w:t xml:space="preserve">chờ </w:t>
            </w:r>
            <w:r w:rsidRPr="00536D2D">
              <w:rPr>
                <w:sz w:val="26"/>
                <w:szCs w:val="26"/>
              </w:rPr>
              <w:t>xác nhận</w:t>
            </w:r>
            <w:r>
              <w:rPr>
                <w:sz w:val="26"/>
                <w:szCs w:val="26"/>
              </w:rPr>
              <w:t>.</w:t>
            </w:r>
          </w:p>
          <w:p w14:paraId="4A5B5B5A" w14:textId="01FFF92A" w:rsidR="001B2BB2" w:rsidRPr="00015584" w:rsidRDefault="001B2BB2" w:rsidP="00203778">
            <w:pPr>
              <w:pStyle w:val="ListParagraph"/>
              <w:numPr>
                <w:ilvl w:val="0"/>
                <w:numId w:val="10"/>
              </w:numPr>
              <w:spacing w:line="360" w:lineRule="auto"/>
              <w:rPr>
                <w:sz w:val="26"/>
                <w:szCs w:val="26"/>
                <w:lang w:val="vi-VN"/>
              </w:rPr>
            </w:pPr>
            <w:r w:rsidRPr="00AD1063">
              <w:rPr>
                <w:sz w:val="26"/>
                <w:szCs w:val="26"/>
                <w:lang w:val="vi-VN"/>
              </w:rPr>
              <w:t>Hệ thống sẽ kiểm tra</w:t>
            </w:r>
            <w:r>
              <w:rPr>
                <w:sz w:val="26"/>
                <w:szCs w:val="26"/>
              </w:rPr>
              <w:t xml:space="preserve">, </w:t>
            </w:r>
            <w:r w:rsidRPr="00AD1063">
              <w:rPr>
                <w:sz w:val="26"/>
                <w:szCs w:val="26"/>
                <w:lang w:val="vi-VN"/>
              </w:rPr>
              <w:t>lập hóa đơn cho khách hàng</w:t>
            </w:r>
            <w:r>
              <w:rPr>
                <w:sz w:val="26"/>
                <w:szCs w:val="26"/>
              </w:rPr>
              <w:t xml:space="preserve"> </w:t>
            </w:r>
            <w:r w:rsidRPr="00015584">
              <w:rPr>
                <w:sz w:val="26"/>
                <w:szCs w:val="26"/>
              </w:rPr>
              <w:t>và sẽ lưu thông tin vé đó vào CSDL để nhân viên kiểm tra vé dễ dàng kiểm soát vé.</w:t>
            </w:r>
          </w:p>
          <w:p w14:paraId="2470A34B" w14:textId="77777777" w:rsidR="001B2BB2" w:rsidRPr="00536D2D" w:rsidRDefault="001B2BB2" w:rsidP="00203778">
            <w:pPr>
              <w:pStyle w:val="ListParagraph"/>
              <w:numPr>
                <w:ilvl w:val="0"/>
                <w:numId w:val="10"/>
              </w:numPr>
              <w:spacing w:before="240" w:line="360" w:lineRule="auto"/>
              <w:jc w:val="both"/>
              <w:rPr>
                <w:sz w:val="26"/>
                <w:szCs w:val="26"/>
                <w:lang w:val="vi-VN"/>
              </w:rPr>
            </w:pPr>
            <w:r w:rsidRPr="00536D2D">
              <w:rPr>
                <w:sz w:val="26"/>
                <w:szCs w:val="26"/>
              </w:rPr>
              <w:t xml:space="preserve">Xuất </w:t>
            </w:r>
            <w:r>
              <w:rPr>
                <w:sz w:val="26"/>
                <w:szCs w:val="26"/>
              </w:rPr>
              <w:t>hóa đơn điện tử</w:t>
            </w:r>
          </w:p>
        </w:tc>
      </w:tr>
      <w:tr w:rsidR="001B2BB2" w14:paraId="45E97575" w14:textId="77777777" w:rsidTr="007C3EBC">
        <w:trPr>
          <w:trHeight w:val="2166"/>
        </w:trPr>
        <w:tc>
          <w:tcPr>
            <w:tcW w:w="8936" w:type="dxa"/>
          </w:tcPr>
          <w:p w14:paraId="7FE08DE9" w14:textId="77777777" w:rsidR="001B2BB2" w:rsidRDefault="001B2BB2" w:rsidP="007C3EBC">
            <w:pPr>
              <w:spacing w:before="240" w:line="360" w:lineRule="auto"/>
              <w:jc w:val="both"/>
              <w:rPr>
                <w:b/>
                <w:bCs/>
                <w:sz w:val="26"/>
                <w:szCs w:val="26"/>
              </w:rPr>
            </w:pPr>
            <w:r w:rsidRPr="00536D2D">
              <w:rPr>
                <w:b/>
                <w:bCs/>
                <w:sz w:val="26"/>
                <w:szCs w:val="26"/>
              </w:rPr>
              <w:t>Các dòng thay thế:</w:t>
            </w:r>
          </w:p>
          <w:p w14:paraId="01A82E00" w14:textId="3161615A" w:rsidR="001B2BB2" w:rsidRPr="00ED3AD0" w:rsidRDefault="001B2BB2" w:rsidP="007C3EBC">
            <w:pPr>
              <w:spacing w:before="240" w:line="360" w:lineRule="auto"/>
              <w:jc w:val="both"/>
              <w:rPr>
                <w:b/>
                <w:bCs/>
                <w:sz w:val="26"/>
                <w:szCs w:val="26"/>
              </w:rPr>
            </w:pPr>
            <w:r w:rsidRPr="00536D2D">
              <w:rPr>
                <w:sz w:val="26"/>
                <w:szCs w:val="26"/>
              </w:rPr>
              <w:t xml:space="preserve">Tại bước </w:t>
            </w:r>
            <w:r>
              <w:rPr>
                <w:sz w:val="26"/>
                <w:szCs w:val="26"/>
              </w:rPr>
              <w:t>6</w:t>
            </w:r>
            <w:r w:rsidRPr="00536D2D">
              <w:rPr>
                <w:sz w:val="26"/>
                <w:szCs w:val="26"/>
              </w:rPr>
              <w:t xml:space="preserve">: Hệ thống kiểm tra </w:t>
            </w:r>
          </w:p>
          <w:p w14:paraId="2BF96AAD" w14:textId="77777777" w:rsidR="001B2BB2" w:rsidRPr="00536D2D" w:rsidRDefault="001B2BB2" w:rsidP="00203778">
            <w:pPr>
              <w:pStyle w:val="ListParagraph"/>
              <w:numPr>
                <w:ilvl w:val="0"/>
                <w:numId w:val="11"/>
              </w:numPr>
              <w:spacing w:before="240" w:line="360" w:lineRule="auto"/>
              <w:jc w:val="both"/>
              <w:rPr>
                <w:sz w:val="26"/>
                <w:szCs w:val="26"/>
              </w:rPr>
            </w:pPr>
            <w:r w:rsidRPr="00536D2D">
              <w:rPr>
                <w:sz w:val="26"/>
                <w:szCs w:val="26"/>
              </w:rPr>
              <w:t xml:space="preserve">Khách hàng: Bắt buộc khách hàng phải thanh toán đơn hàng, nếu không thanh toán sẽ không </w:t>
            </w:r>
            <w:r>
              <w:rPr>
                <w:sz w:val="26"/>
                <w:szCs w:val="26"/>
              </w:rPr>
              <w:t>xuất hóa đơn</w:t>
            </w:r>
            <w:r w:rsidRPr="00536D2D">
              <w:rPr>
                <w:sz w:val="26"/>
                <w:szCs w:val="26"/>
              </w:rPr>
              <w:t>.</w:t>
            </w:r>
          </w:p>
          <w:p w14:paraId="6A7FDA60" w14:textId="7828F5EF" w:rsidR="001B2BB2" w:rsidRPr="00BF7055" w:rsidRDefault="001B2BB2" w:rsidP="00203778">
            <w:pPr>
              <w:pStyle w:val="ListParagraph"/>
              <w:numPr>
                <w:ilvl w:val="0"/>
                <w:numId w:val="11"/>
              </w:numPr>
              <w:spacing w:before="240" w:line="360" w:lineRule="auto"/>
              <w:jc w:val="both"/>
              <w:rPr>
                <w:sz w:val="26"/>
                <w:szCs w:val="26"/>
              </w:rPr>
            </w:pPr>
            <w:r w:rsidRPr="00536D2D">
              <w:rPr>
                <w:sz w:val="26"/>
                <w:szCs w:val="26"/>
              </w:rPr>
              <w:t xml:space="preserve">Nếu </w:t>
            </w:r>
            <w:r>
              <w:rPr>
                <w:sz w:val="26"/>
                <w:szCs w:val="26"/>
              </w:rPr>
              <w:t>chưa thanh toán</w:t>
            </w:r>
            <w:r w:rsidRPr="00536D2D">
              <w:rPr>
                <w:sz w:val="26"/>
                <w:szCs w:val="26"/>
              </w:rPr>
              <w:t xml:space="preserve"> khách hàng có thể hủy đơn hàng (chuyển sang nghiệp vụ hủy đơn hàng)</w:t>
            </w:r>
          </w:p>
        </w:tc>
      </w:tr>
    </w:tbl>
    <w:p w14:paraId="50409A02" w14:textId="77777777" w:rsidR="003603C4" w:rsidRPr="001B2BB2" w:rsidRDefault="003603C4" w:rsidP="001B2BB2">
      <w:pPr>
        <w:rPr>
          <w:sz w:val="26"/>
          <w:szCs w:val="26"/>
        </w:rPr>
      </w:pPr>
    </w:p>
    <w:p w14:paraId="236FBFF7" w14:textId="67EBEA89" w:rsidR="00FE77D3" w:rsidRDefault="00FE77D3" w:rsidP="00203778">
      <w:pPr>
        <w:pStyle w:val="ListParagraph"/>
        <w:numPr>
          <w:ilvl w:val="0"/>
          <w:numId w:val="9"/>
        </w:numPr>
        <w:rPr>
          <w:sz w:val="26"/>
          <w:szCs w:val="26"/>
        </w:rPr>
      </w:pPr>
      <w:r w:rsidRPr="00536D2D">
        <w:rPr>
          <w:sz w:val="26"/>
          <w:szCs w:val="26"/>
        </w:rPr>
        <w:t>Sơ đồ hoạt động</w:t>
      </w:r>
    </w:p>
    <w:p w14:paraId="40863A8E" w14:textId="77777777" w:rsidR="001B2BB2" w:rsidRPr="001B2BB2" w:rsidRDefault="001B2BB2" w:rsidP="001B2BB2"/>
    <w:p w14:paraId="118D1807" w14:textId="77777777" w:rsidR="001B2BB2" w:rsidRPr="001B2BB2" w:rsidRDefault="001B2BB2" w:rsidP="001B2BB2"/>
    <w:p w14:paraId="57030758" w14:textId="77777777" w:rsidR="001B2BB2" w:rsidRPr="001B2BB2" w:rsidRDefault="001B2BB2" w:rsidP="001B2BB2"/>
    <w:p w14:paraId="60401E78" w14:textId="77777777" w:rsidR="001B2BB2" w:rsidRPr="001B2BB2" w:rsidRDefault="001B2BB2" w:rsidP="001B2BB2"/>
    <w:p w14:paraId="74580A92" w14:textId="68A46F68" w:rsidR="005B4AC2" w:rsidRPr="00536D2D" w:rsidRDefault="006A7D26" w:rsidP="006A7D26">
      <w:pPr>
        <w:rPr>
          <w:sz w:val="26"/>
          <w:szCs w:val="26"/>
        </w:rPr>
      </w:pPr>
      <w:r w:rsidRPr="006A7D26">
        <w:rPr>
          <w:noProof/>
        </w:rPr>
        <w:drawing>
          <wp:inline distT="0" distB="0" distL="0" distR="0" wp14:anchorId="224E4697" wp14:editId="79DB8203">
            <wp:extent cx="5801916" cy="5586663"/>
            <wp:effectExtent l="0" t="0" r="889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0"/>
                    <a:stretch>
                      <a:fillRect/>
                    </a:stretch>
                  </pic:blipFill>
                  <pic:spPr>
                    <a:xfrm>
                      <a:off x="0" y="0"/>
                      <a:ext cx="5836702" cy="5620158"/>
                    </a:xfrm>
                    <a:prstGeom prst="rect">
                      <a:avLst/>
                    </a:prstGeom>
                  </pic:spPr>
                </pic:pic>
              </a:graphicData>
            </a:graphic>
          </wp:inline>
        </w:drawing>
      </w:r>
    </w:p>
    <w:p w14:paraId="66F455E3" w14:textId="3E53B81F" w:rsidR="00DB6632" w:rsidRDefault="00DB6632" w:rsidP="00B07B80"/>
    <w:p w14:paraId="1F133EE8" w14:textId="5DA9EB20" w:rsidR="00A73B18" w:rsidRDefault="00A85640" w:rsidP="00E8228B">
      <w:pPr>
        <w:spacing w:line="360" w:lineRule="auto"/>
        <w:ind w:left="2160"/>
        <w:rPr>
          <w:sz w:val="26"/>
          <w:szCs w:val="26"/>
        </w:rPr>
      </w:pPr>
      <w:r>
        <w:rPr>
          <w:sz w:val="26"/>
          <w:szCs w:val="26"/>
        </w:rPr>
        <w:t xml:space="preserve">Hình </w:t>
      </w:r>
      <w:r w:rsidR="004574D0" w:rsidRPr="00F01601">
        <w:rPr>
          <w:sz w:val="26"/>
          <w:szCs w:val="26"/>
        </w:rPr>
        <w:t>2.</w:t>
      </w:r>
      <w:r>
        <w:rPr>
          <w:sz w:val="26"/>
          <w:szCs w:val="26"/>
        </w:rPr>
        <w:t xml:space="preserve">2: </w:t>
      </w:r>
      <w:r w:rsidR="004574D0" w:rsidRPr="00F01601">
        <w:rPr>
          <w:sz w:val="26"/>
          <w:szCs w:val="26"/>
        </w:rPr>
        <w:t xml:space="preserve">Sơ đồ hoạt động quy trình nghiệp vụ đặt </w:t>
      </w:r>
      <w:r>
        <w:rPr>
          <w:sz w:val="26"/>
          <w:szCs w:val="26"/>
        </w:rPr>
        <w:t>vé</w:t>
      </w:r>
      <w:r w:rsidR="004574D0" w:rsidRPr="00F01601">
        <w:rPr>
          <w:sz w:val="26"/>
          <w:szCs w:val="26"/>
        </w:rPr>
        <w:t xml:space="preserve"> online</w:t>
      </w:r>
    </w:p>
    <w:tbl>
      <w:tblPr>
        <w:tblStyle w:val="TableGrid"/>
        <w:tblpPr w:leftFromText="180" w:rightFromText="180" w:vertAnchor="page" w:horzAnchor="margin" w:tblpY="4901"/>
        <w:tblW w:w="0" w:type="auto"/>
        <w:tblLook w:val="04A0" w:firstRow="1" w:lastRow="0" w:firstColumn="1" w:lastColumn="0" w:noHBand="0" w:noVBand="1"/>
      </w:tblPr>
      <w:tblGrid>
        <w:gridCol w:w="9313"/>
      </w:tblGrid>
      <w:tr w:rsidR="004D6A94" w:rsidRPr="003603C4" w14:paraId="5E2B8842" w14:textId="77777777" w:rsidTr="00654B4E">
        <w:trPr>
          <w:trHeight w:val="1428"/>
        </w:trPr>
        <w:tc>
          <w:tcPr>
            <w:tcW w:w="9313" w:type="dxa"/>
          </w:tcPr>
          <w:p w14:paraId="7F8EDFF2" w14:textId="2EBB55D7" w:rsidR="004D6A94" w:rsidRPr="00536D2D" w:rsidRDefault="004D6A94" w:rsidP="00654B4E">
            <w:pPr>
              <w:tabs>
                <w:tab w:val="center" w:pos="4387"/>
              </w:tabs>
              <w:spacing w:line="360" w:lineRule="auto"/>
              <w:jc w:val="both"/>
              <w:rPr>
                <w:b/>
                <w:bCs/>
                <w:sz w:val="26"/>
                <w:szCs w:val="26"/>
              </w:rPr>
            </w:pPr>
            <w:r w:rsidRPr="00536D2D">
              <w:rPr>
                <w:b/>
                <w:bCs/>
                <w:sz w:val="26"/>
                <w:szCs w:val="26"/>
              </w:rPr>
              <w:lastRenderedPageBreak/>
              <w:t xml:space="preserve">Use case </w:t>
            </w:r>
            <w:r w:rsidRPr="00536D2D">
              <w:rPr>
                <w:b/>
                <w:bCs/>
                <w:sz w:val="26"/>
                <w:szCs w:val="26"/>
                <w:lang w:val="vi-VN"/>
              </w:rPr>
              <w:t>nghiệp vụ</w:t>
            </w:r>
            <w:r w:rsidRPr="00536D2D">
              <w:rPr>
                <w:b/>
                <w:bCs/>
                <w:sz w:val="26"/>
                <w:szCs w:val="26"/>
              </w:rPr>
              <w:t xml:space="preserve">: </w:t>
            </w:r>
            <w:r w:rsidR="002A29DC">
              <w:rPr>
                <w:sz w:val="26"/>
                <w:szCs w:val="26"/>
              </w:rPr>
              <w:t xml:space="preserve"> Tra cứu phiếu đặt vé</w:t>
            </w:r>
          </w:p>
          <w:p w14:paraId="2732494B" w14:textId="2A6CD5CB" w:rsidR="004D6A94" w:rsidRPr="00536D2D" w:rsidRDefault="004D6A94" w:rsidP="00654B4E">
            <w:pPr>
              <w:tabs>
                <w:tab w:val="center" w:pos="4387"/>
              </w:tabs>
              <w:spacing w:line="360" w:lineRule="auto"/>
              <w:jc w:val="both"/>
              <w:rPr>
                <w:sz w:val="26"/>
                <w:szCs w:val="26"/>
              </w:rPr>
            </w:pPr>
            <w:r w:rsidRPr="00536D2D">
              <w:rPr>
                <w:sz w:val="26"/>
                <w:szCs w:val="26"/>
              </w:rPr>
              <w:t xml:space="preserve">Use case bắt đầu khi có khách hàng </w:t>
            </w:r>
            <w:r w:rsidRPr="00536D2D">
              <w:rPr>
                <w:sz w:val="26"/>
                <w:szCs w:val="26"/>
                <w:lang w:val="vi-VN"/>
              </w:rPr>
              <w:t xml:space="preserve">muốn </w:t>
            </w:r>
            <w:r w:rsidR="00B52D99">
              <w:rPr>
                <w:sz w:val="26"/>
                <w:szCs w:val="26"/>
              </w:rPr>
              <w:t>kiểm tra</w:t>
            </w:r>
            <w:r w:rsidR="00AF360E">
              <w:rPr>
                <w:sz w:val="26"/>
                <w:szCs w:val="26"/>
              </w:rPr>
              <w:t xml:space="preserve"> vé </w:t>
            </w:r>
            <w:r w:rsidR="002A29DC">
              <w:rPr>
                <w:sz w:val="26"/>
                <w:szCs w:val="26"/>
              </w:rPr>
              <w:t>mình đã đặt</w:t>
            </w:r>
            <w:r w:rsidRPr="00536D2D">
              <w:rPr>
                <w:sz w:val="26"/>
                <w:szCs w:val="26"/>
              </w:rPr>
              <w:t xml:space="preserve">. </w:t>
            </w:r>
          </w:p>
          <w:p w14:paraId="4F3277D2" w14:textId="14F80013" w:rsidR="004D6A94" w:rsidRPr="003603C4" w:rsidRDefault="004D6A94" w:rsidP="00654B4E">
            <w:pPr>
              <w:tabs>
                <w:tab w:val="center" w:pos="4387"/>
              </w:tabs>
              <w:spacing w:line="360" w:lineRule="auto"/>
              <w:jc w:val="both"/>
              <w:rPr>
                <w:sz w:val="26"/>
                <w:szCs w:val="26"/>
              </w:rPr>
            </w:pPr>
            <w:r w:rsidRPr="00536D2D">
              <w:rPr>
                <w:sz w:val="26"/>
                <w:szCs w:val="26"/>
              </w:rPr>
              <w:t>M</w:t>
            </w:r>
            <w:r w:rsidRPr="00536D2D">
              <w:rPr>
                <w:sz w:val="26"/>
                <w:szCs w:val="26"/>
                <w:lang w:val="vi-VN"/>
              </w:rPr>
              <w:t xml:space="preserve">ục tiêu của </w:t>
            </w:r>
            <w:r w:rsidRPr="00536D2D">
              <w:rPr>
                <w:sz w:val="26"/>
                <w:szCs w:val="26"/>
              </w:rPr>
              <w:t>use case</w:t>
            </w:r>
            <w:r w:rsidRPr="00536D2D">
              <w:rPr>
                <w:sz w:val="26"/>
                <w:szCs w:val="26"/>
                <w:lang w:val="vi-VN"/>
              </w:rPr>
              <w:t xml:space="preserve"> nhằm cung cấp quy trình </w:t>
            </w:r>
            <w:r w:rsidR="00B1794A">
              <w:rPr>
                <w:sz w:val="26"/>
                <w:szCs w:val="26"/>
              </w:rPr>
              <w:t>tra cứu phi</w:t>
            </w:r>
            <w:r w:rsidR="00497FF6">
              <w:rPr>
                <w:sz w:val="26"/>
                <w:szCs w:val="26"/>
              </w:rPr>
              <w:t>ếu</w:t>
            </w:r>
            <w:r w:rsidR="00A659BB">
              <w:rPr>
                <w:sz w:val="26"/>
                <w:szCs w:val="26"/>
              </w:rPr>
              <w:t xml:space="preserve"> đặt vé</w:t>
            </w:r>
            <w:r w:rsidR="0015368F">
              <w:rPr>
                <w:sz w:val="26"/>
                <w:szCs w:val="26"/>
              </w:rPr>
              <w:t xml:space="preserve"> </w:t>
            </w:r>
            <w:r w:rsidRPr="00536D2D">
              <w:rPr>
                <w:sz w:val="26"/>
                <w:szCs w:val="26"/>
                <w:lang w:val="vi-VN"/>
              </w:rPr>
              <w:t>cho khách hàng</w:t>
            </w:r>
            <w:r>
              <w:rPr>
                <w:sz w:val="26"/>
                <w:szCs w:val="26"/>
              </w:rPr>
              <w:t>.</w:t>
            </w:r>
          </w:p>
        </w:tc>
      </w:tr>
      <w:tr w:rsidR="004D6A94" w:rsidRPr="00536D2D" w14:paraId="46650552" w14:textId="77777777" w:rsidTr="00654B4E">
        <w:trPr>
          <w:trHeight w:val="3678"/>
        </w:trPr>
        <w:tc>
          <w:tcPr>
            <w:tcW w:w="9313" w:type="dxa"/>
          </w:tcPr>
          <w:p w14:paraId="47172511" w14:textId="77777777" w:rsidR="004D6A94" w:rsidRPr="00536D2D" w:rsidRDefault="004D6A94" w:rsidP="00654B4E">
            <w:pPr>
              <w:spacing w:line="360" w:lineRule="auto"/>
              <w:jc w:val="both"/>
              <w:rPr>
                <w:b/>
                <w:bCs/>
                <w:sz w:val="26"/>
                <w:szCs w:val="26"/>
              </w:rPr>
            </w:pPr>
            <w:r w:rsidRPr="00536D2D">
              <w:rPr>
                <w:b/>
                <w:bCs/>
                <w:sz w:val="26"/>
                <w:szCs w:val="26"/>
              </w:rPr>
              <w:t>C</w:t>
            </w:r>
            <w:r w:rsidRPr="00536D2D">
              <w:rPr>
                <w:b/>
                <w:bCs/>
                <w:sz w:val="26"/>
                <w:szCs w:val="26"/>
                <w:lang w:val="vi-VN"/>
              </w:rPr>
              <w:t>ác dòng cơ bản</w:t>
            </w:r>
            <w:r w:rsidRPr="00536D2D">
              <w:rPr>
                <w:b/>
                <w:bCs/>
                <w:sz w:val="26"/>
                <w:szCs w:val="26"/>
              </w:rPr>
              <w:t>:</w:t>
            </w:r>
          </w:p>
          <w:p w14:paraId="5DF5D5E4" w14:textId="170EC4DC" w:rsidR="004D6A94" w:rsidRPr="00536D2D" w:rsidRDefault="004D6A94" w:rsidP="00203778">
            <w:pPr>
              <w:pStyle w:val="ListParagraph"/>
              <w:numPr>
                <w:ilvl w:val="0"/>
                <w:numId w:val="29"/>
              </w:numPr>
              <w:spacing w:line="360" w:lineRule="auto"/>
              <w:jc w:val="both"/>
              <w:rPr>
                <w:sz w:val="26"/>
                <w:szCs w:val="26"/>
                <w:lang w:val="vi-VN"/>
              </w:rPr>
            </w:pPr>
            <w:r w:rsidRPr="00536D2D">
              <w:rPr>
                <w:sz w:val="26"/>
                <w:szCs w:val="26"/>
              </w:rPr>
              <w:t>K</w:t>
            </w:r>
            <w:r w:rsidRPr="00536D2D">
              <w:rPr>
                <w:sz w:val="26"/>
                <w:szCs w:val="26"/>
                <w:lang w:val="vi-VN"/>
              </w:rPr>
              <w:t xml:space="preserve">hách hàng truy cập </w:t>
            </w:r>
            <w:r w:rsidR="008B046F">
              <w:rPr>
                <w:sz w:val="26"/>
                <w:szCs w:val="26"/>
              </w:rPr>
              <w:t>vào hệ thống</w:t>
            </w:r>
            <w:r>
              <w:rPr>
                <w:sz w:val="26"/>
                <w:szCs w:val="26"/>
              </w:rPr>
              <w:t>.</w:t>
            </w:r>
          </w:p>
          <w:p w14:paraId="3B1B6811" w14:textId="7CA99561" w:rsidR="004D6A94" w:rsidRPr="00536D2D" w:rsidRDefault="008F629B" w:rsidP="00203778">
            <w:pPr>
              <w:pStyle w:val="ListParagraph"/>
              <w:numPr>
                <w:ilvl w:val="0"/>
                <w:numId w:val="29"/>
              </w:numPr>
              <w:spacing w:line="360" w:lineRule="auto"/>
              <w:jc w:val="both"/>
              <w:rPr>
                <w:sz w:val="26"/>
                <w:szCs w:val="26"/>
                <w:lang w:val="vi-VN"/>
              </w:rPr>
            </w:pPr>
            <w:r>
              <w:rPr>
                <w:sz w:val="26"/>
                <w:szCs w:val="26"/>
              </w:rPr>
              <w:t>Bấm chọn nút kiểm tra vé</w:t>
            </w:r>
            <w:r w:rsidR="004D6A94">
              <w:rPr>
                <w:sz w:val="26"/>
                <w:szCs w:val="26"/>
              </w:rPr>
              <w:t>.</w:t>
            </w:r>
          </w:p>
          <w:p w14:paraId="25741EA8" w14:textId="6190F609" w:rsidR="004D6A94" w:rsidRPr="00536D2D" w:rsidRDefault="008F629B" w:rsidP="00203778">
            <w:pPr>
              <w:pStyle w:val="ListParagraph"/>
              <w:numPr>
                <w:ilvl w:val="0"/>
                <w:numId w:val="29"/>
              </w:numPr>
              <w:spacing w:line="360" w:lineRule="auto"/>
              <w:jc w:val="both"/>
              <w:rPr>
                <w:sz w:val="26"/>
                <w:szCs w:val="26"/>
                <w:lang w:val="vi-VN"/>
              </w:rPr>
            </w:pPr>
            <w:r>
              <w:rPr>
                <w:sz w:val="26"/>
                <w:szCs w:val="26"/>
              </w:rPr>
              <w:t xml:space="preserve">Hệ thống sẽ gửi cho khách hàng </w:t>
            </w:r>
            <w:r w:rsidR="00737E4D">
              <w:rPr>
                <w:sz w:val="26"/>
                <w:szCs w:val="26"/>
              </w:rPr>
              <w:t>Form</w:t>
            </w:r>
            <w:r w:rsidR="0044122A">
              <w:rPr>
                <w:sz w:val="26"/>
                <w:szCs w:val="26"/>
              </w:rPr>
              <w:t xml:space="preserve"> vé khách hàng đã đặt</w:t>
            </w:r>
            <w:r w:rsidR="004D6A94">
              <w:rPr>
                <w:sz w:val="26"/>
                <w:szCs w:val="26"/>
              </w:rPr>
              <w:t>.</w:t>
            </w:r>
          </w:p>
          <w:p w14:paraId="4898A174" w14:textId="77777777" w:rsidR="00AA5841" w:rsidRPr="00AA5841" w:rsidRDefault="00C04EA9" w:rsidP="00203778">
            <w:pPr>
              <w:pStyle w:val="ListParagraph"/>
              <w:numPr>
                <w:ilvl w:val="0"/>
                <w:numId w:val="29"/>
              </w:numPr>
              <w:spacing w:line="360" w:lineRule="auto"/>
              <w:jc w:val="both"/>
              <w:rPr>
                <w:sz w:val="26"/>
                <w:szCs w:val="26"/>
                <w:lang w:val="vi-VN"/>
              </w:rPr>
            </w:pPr>
            <w:r>
              <w:rPr>
                <w:sz w:val="28"/>
                <w:szCs w:val="28"/>
              </w:rPr>
              <w:t>Khách hàng có thể sửa thông tin vé của mình trực tiếp trên hệ thống hay xóa vé mình đã đặt.</w:t>
            </w:r>
          </w:p>
          <w:p w14:paraId="4E95081C" w14:textId="4570099D" w:rsidR="004D6A94" w:rsidRPr="00536D2D" w:rsidRDefault="005F7E4E" w:rsidP="00203778">
            <w:pPr>
              <w:pStyle w:val="ListParagraph"/>
              <w:numPr>
                <w:ilvl w:val="0"/>
                <w:numId w:val="29"/>
              </w:numPr>
              <w:spacing w:line="360" w:lineRule="auto"/>
              <w:jc w:val="both"/>
              <w:rPr>
                <w:sz w:val="26"/>
                <w:szCs w:val="26"/>
                <w:lang w:val="vi-VN"/>
              </w:rPr>
            </w:pPr>
            <w:r>
              <w:rPr>
                <w:sz w:val="28"/>
                <w:szCs w:val="28"/>
              </w:rPr>
              <w:t>Sau khi khách hàng chọn sửa hoặc xóa thì hệ thống sẽ cập nhập thông tin mới của khách hàng.</w:t>
            </w:r>
          </w:p>
        </w:tc>
      </w:tr>
      <w:tr w:rsidR="004D6A94" w:rsidRPr="00BD0188" w14:paraId="7F2D07C2" w14:textId="77777777" w:rsidTr="00A266E5">
        <w:trPr>
          <w:trHeight w:val="1920"/>
        </w:trPr>
        <w:tc>
          <w:tcPr>
            <w:tcW w:w="9313" w:type="dxa"/>
          </w:tcPr>
          <w:p w14:paraId="2C89EAE4" w14:textId="77777777" w:rsidR="004D6A94" w:rsidRPr="00536D2D" w:rsidRDefault="004D6A94" w:rsidP="00654B4E">
            <w:pPr>
              <w:spacing w:line="360" w:lineRule="auto"/>
              <w:jc w:val="both"/>
              <w:rPr>
                <w:b/>
                <w:bCs/>
                <w:sz w:val="26"/>
                <w:szCs w:val="26"/>
              </w:rPr>
            </w:pPr>
            <w:r w:rsidRPr="00536D2D">
              <w:rPr>
                <w:b/>
                <w:bCs/>
                <w:sz w:val="26"/>
                <w:szCs w:val="26"/>
              </w:rPr>
              <w:t>Các dòng thay thế:</w:t>
            </w:r>
          </w:p>
          <w:p w14:paraId="4B39B04B" w14:textId="71586818" w:rsidR="004D6A94" w:rsidRPr="008E59C3" w:rsidRDefault="004D6A94" w:rsidP="008E59C3">
            <w:pPr>
              <w:spacing w:line="360" w:lineRule="auto"/>
              <w:jc w:val="both"/>
              <w:rPr>
                <w:sz w:val="26"/>
                <w:szCs w:val="26"/>
              </w:rPr>
            </w:pPr>
            <w:r w:rsidRPr="00536D2D">
              <w:rPr>
                <w:sz w:val="26"/>
                <w:szCs w:val="26"/>
              </w:rPr>
              <w:t xml:space="preserve">Tại bước </w:t>
            </w:r>
            <w:r>
              <w:rPr>
                <w:sz w:val="26"/>
                <w:szCs w:val="26"/>
              </w:rPr>
              <w:t>5</w:t>
            </w:r>
            <w:r w:rsidRPr="00536D2D">
              <w:rPr>
                <w:sz w:val="26"/>
                <w:szCs w:val="26"/>
              </w:rPr>
              <w:t xml:space="preserve">: Hệ thống kiểm tra </w:t>
            </w:r>
            <w:r w:rsidR="003D02E8">
              <w:rPr>
                <w:sz w:val="26"/>
                <w:szCs w:val="26"/>
              </w:rPr>
              <w:t xml:space="preserve">nếu khách hàng </w:t>
            </w:r>
            <w:r w:rsidR="00E42DBA">
              <w:rPr>
                <w:sz w:val="26"/>
                <w:szCs w:val="26"/>
              </w:rPr>
              <w:t xml:space="preserve">không </w:t>
            </w:r>
            <w:r w:rsidR="00303461">
              <w:rPr>
                <w:sz w:val="26"/>
                <w:szCs w:val="26"/>
              </w:rPr>
              <w:t>chỉnh sửa t</w:t>
            </w:r>
            <w:r w:rsidR="00F62290">
              <w:rPr>
                <w:sz w:val="26"/>
                <w:szCs w:val="26"/>
              </w:rPr>
              <w:t>hông tin thì</w:t>
            </w:r>
            <w:r w:rsidR="002456AB">
              <w:rPr>
                <w:sz w:val="26"/>
                <w:szCs w:val="26"/>
              </w:rPr>
              <w:t xml:space="preserve"> hệ thống sẽ giữ nguyên phiếu đặt vé</w:t>
            </w:r>
          </w:p>
        </w:tc>
      </w:tr>
    </w:tbl>
    <w:p w14:paraId="0FDCCA34" w14:textId="7746000B" w:rsidR="00CD2BE6" w:rsidRPr="00A83972" w:rsidRDefault="00A83972" w:rsidP="00654B4E">
      <w:pPr>
        <w:spacing w:line="360" w:lineRule="auto"/>
        <w:jc w:val="both"/>
        <w:rPr>
          <w:b/>
          <w:bCs/>
          <w:sz w:val="26"/>
          <w:szCs w:val="26"/>
        </w:rPr>
      </w:pPr>
      <w:r>
        <w:rPr>
          <w:b/>
          <w:bCs/>
          <w:sz w:val="26"/>
          <w:szCs w:val="26"/>
        </w:rPr>
        <w:t>2.2.2.2</w:t>
      </w:r>
      <w:r w:rsidR="00CA73F5">
        <w:rPr>
          <w:b/>
          <w:bCs/>
          <w:sz w:val="26"/>
          <w:szCs w:val="26"/>
        </w:rPr>
        <w:t>. Mô hình hóa nghiệp vụ Tra cứu phiếu đặt vé</w:t>
      </w:r>
    </w:p>
    <w:p w14:paraId="4B56DC77" w14:textId="0BF11969" w:rsidR="00654B4E" w:rsidRPr="00CD2BE6" w:rsidRDefault="00654B4E" w:rsidP="00203778">
      <w:pPr>
        <w:pStyle w:val="ListParagraph"/>
        <w:numPr>
          <w:ilvl w:val="0"/>
          <w:numId w:val="28"/>
        </w:numPr>
        <w:spacing w:line="360" w:lineRule="auto"/>
        <w:jc w:val="both"/>
        <w:rPr>
          <w:sz w:val="26"/>
          <w:szCs w:val="26"/>
        </w:rPr>
      </w:pPr>
      <w:r w:rsidRPr="00CD2BE6">
        <w:rPr>
          <w:sz w:val="26"/>
          <w:szCs w:val="26"/>
        </w:rPr>
        <w:t xml:space="preserve">Nghiệp vụ </w:t>
      </w:r>
      <w:r w:rsidR="007864F8">
        <w:rPr>
          <w:sz w:val="26"/>
          <w:szCs w:val="26"/>
        </w:rPr>
        <w:t>Tra cứu phiếu đặt vé</w:t>
      </w:r>
      <w:r w:rsidRPr="00CD2BE6">
        <w:rPr>
          <w:sz w:val="26"/>
          <w:szCs w:val="26"/>
        </w:rPr>
        <w:t>:</w:t>
      </w:r>
    </w:p>
    <w:p w14:paraId="5E5499DE" w14:textId="77777777" w:rsidR="00654B4E" w:rsidRPr="00536D2D" w:rsidRDefault="00654B4E" w:rsidP="00203778">
      <w:pPr>
        <w:pStyle w:val="ListParagraph"/>
        <w:numPr>
          <w:ilvl w:val="0"/>
          <w:numId w:val="8"/>
        </w:numPr>
        <w:spacing w:line="360" w:lineRule="auto"/>
        <w:jc w:val="both"/>
        <w:rPr>
          <w:sz w:val="26"/>
          <w:szCs w:val="26"/>
        </w:rPr>
      </w:pPr>
      <w:r w:rsidRPr="00536D2D">
        <w:rPr>
          <w:sz w:val="26"/>
          <w:szCs w:val="26"/>
        </w:rPr>
        <w:t xml:space="preserve">Thừa tác viên: Khách </w:t>
      </w:r>
      <w:r>
        <w:rPr>
          <w:sz w:val="26"/>
          <w:szCs w:val="26"/>
        </w:rPr>
        <w:t>hàng</w:t>
      </w:r>
      <w:r w:rsidRPr="00536D2D">
        <w:rPr>
          <w:sz w:val="26"/>
          <w:szCs w:val="26"/>
        </w:rPr>
        <w:t>.</w:t>
      </w:r>
    </w:p>
    <w:p w14:paraId="79909D0A" w14:textId="59590BEE" w:rsidR="00654B4E" w:rsidRPr="00536D2D" w:rsidRDefault="00654B4E" w:rsidP="00203778">
      <w:pPr>
        <w:pStyle w:val="ListParagraph"/>
        <w:numPr>
          <w:ilvl w:val="0"/>
          <w:numId w:val="8"/>
        </w:numPr>
        <w:spacing w:line="360" w:lineRule="auto"/>
        <w:jc w:val="both"/>
        <w:rPr>
          <w:sz w:val="26"/>
          <w:szCs w:val="26"/>
        </w:rPr>
      </w:pPr>
      <w:r w:rsidRPr="00536D2D">
        <w:rPr>
          <w:sz w:val="26"/>
          <w:szCs w:val="26"/>
          <w:lang w:val="vi-VN"/>
        </w:rPr>
        <w:t xml:space="preserve">Thực thể nghiệp vụ </w:t>
      </w:r>
      <w:r w:rsidRPr="00536D2D">
        <w:rPr>
          <w:sz w:val="26"/>
          <w:szCs w:val="26"/>
        </w:rPr>
        <w:t>:</w:t>
      </w:r>
      <w:r w:rsidRPr="00536D2D">
        <w:rPr>
          <w:sz w:val="26"/>
          <w:szCs w:val="26"/>
          <w:lang w:val="vi-VN"/>
        </w:rPr>
        <w:t xml:space="preserve"> </w:t>
      </w:r>
      <w:r w:rsidR="00052B9A">
        <w:rPr>
          <w:sz w:val="26"/>
          <w:szCs w:val="26"/>
        </w:rPr>
        <w:t xml:space="preserve">thông tin </w:t>
      </w:r>
      <w:r w:rsidR="00183860">
        <w:rPr>
          <w:sz w:val="26"/>
          <w:szCs w:val="26"/>
        </w:rPr>
        <w:t>đặt vé</w:t>
      </w:r>
      <w:r w:rsidRPr="00536D2D">
        <w:rPr>
          <w:sz w:val="26"/>
          <w:szCs w:val="26"/>
        </w:rPr>
        <w:t>, t</w:t>
      </w:r>
      <w:r w:rsidRPr="00536D2D">
        <w:rPr>
          <w:sz w:val="26"/>
          <w:szCs w:val="26"/>
          <w:lang w:val="vi-VN"/>
        </w:rPr>
        <w:t xml:space="preserve">hông tin </w:t>
      </w:r>
      <w:r w:rsidR="00183860">
        <w:rPr>
          <w:sz w:val="26"/>
          <w:szCs w:val="26"/>
        </w:rPr>
        <w:t>khách hàng</w:t>
      </w:r>
    </w:p>
    <w:p w14:paraId="5541672F" w14:textId="08793A5B" w:rsidR="004D6A94" w:rsidRDefault="00654B4E" w:rsidP="00203778">
      <w:pPr>
        <w:pStyle w:val="ListParagraph"/>
        <w:numPr>
          <w:ilvl w:val="0"/>
          <w:numId w:val="27"/>
        </w:numPr>
        <w:spacing w:line="360" w:lineRule="auto"/>
        <w:jc w:val="both"/>
        <w:rPr>
          <w:sz w:val="26"/>
          <w:szCs w:val="26"/>
        </w:rPr>
      </w:pPr>
      <w:r w:rsidRPr="00CD2BE6">
        <w:rPr>
          <w:sz w:val="26"/>
          <w:szCs w:val="26"/>
          <w:lang w:val="vi-VN"/>
        </w:rPr>
        <w:t>Mô tả</w:t>
      </w:r>
      <w:r w:rsidRPr="00CD2BE6">
        <w:rPr>
          <w:sz w:val="26"/>
          <w:szCs w:val="26"/>
        </w:rPr>
        <w:t xml:space="preserve"> bằng</w:t>
      </w:r>
      <w:r w:rsidRPr="00CD2BE6">
        <w:rPr>
          <w:sz w:val="26"/>
          <w:szCs w:val="26"/>
          <w:lang w:val="vi-VN"/>
        </w:rPr>
        <w:t xml:space="preserve"> văn bản</w:t>
      </w:r>
    </w:p>
    <w:p w14:paraId="1559E68C" w14:textId="77777777" w:rsidR="004D6A94" w:rsidRDefault="004D6A94" w:rsidP="008E59C3">
      <w:pPr>
        <w:spacing w:line="360" w:lineRule="auto"/>
        <w:rPr>
          <w:sz w:val="26"/>
          <w:szCs w:val="26"/>
        </w:rPr>
      </w:pPr>
    </w:p>
    <w:p w14:paraId="789944CD" w14:textId="35733226" w:rsidR="00BC3F00" w:rsidRDefault="00BC3F00" w:rsidP="00BC3F00">
      <w:pPr>
        <w:tabs>
          <w:tab w:val="left" w:pos="2081"/>
        </w:tabs>
        <w:spacing w:line="360" w:lineRule="auto"/>
        <w:rPr>
          <w:b/>
          <w:bCs/>
          <w:sz w:val="26"/>
          <w:szCs w:val="26"/>
        </w:rPr>
      </w:pPr>
    </w:p>
    <w:p w14:paraId="5828A989" w14:textId="77777777" w:rsidR="003972C8" w:rsidRDefault="003972C8" w:rsidP="00BC3F00">
      <w:pPr>
        <w:tabs>
          <w:tab w:val="left" w:pos="2081"/>
        </w:tabs>
        <w:spacing w:line="360" w:lineRule="auto"/>
        <w:rPr>
          <w:b/>
          <w:bCs/>
          <w:sz w:val="26"/>
          <w:szCs w:val="26"/>
        </w:rPr>
      </w:pPr>
    </w:p>
    <w:p w14:paraId="42BA4E09" w14:textId="77777777" w:rsidR="003972C8" w:rsidRDefault="003972C8" w:rsidP="00BC3F00">
      <w:pPr>
        <w:tabs>
          <w:tab w:val="left" w:pos="2081"/>
        </w:tabs>
        <w:spacing w:line="360" w:lineRule="auto"/>
        <w:rPr>
          <w:b/>
          <w:bCs/>
          <w:sz w:val="26"/>
          <w:szCs w:val="26"/>
        </w:rPr>
      </w:pPr>
    </w:p>
    <w:p w14:paraId="2DD0DB86" w14:textId="77777777" w:rsidR="003972C8" w:rsidRDefault="003972C8" w:rsidP="00BC3F00">
      <w:pPr>
        <w:tabs>
          <w:tab w:val="left" w:pos="2081"/>
        </w:tabs>
        <w:spacing w:line="360" w:lineRule="auto"/>
        <w:rPr>
          <w:b/>
          <w:bCs/>
          <w:sz w:val="26"/>
          <w:szCs w:val="26"/>
        </w:rPr>
      </w:pPr>
    </w:p>
    <w:p w14:paraId="475EDDE5" w14:textId="77777777" w:rsidR="003972C8" w:rsidRDefault="003972C8" w:rsidP="00BC3F00">
      <w:pPr>
        <w:tabs>
          <w:tab w:val="left" w:pos="2081"/>
        </w:tabs>
        <w:spacing w:line="360" w:lineRule="auto"/>
        <w:rPr>
          <w:b/>
          <w:bCs/>
          <w:sz w:val="26"/>
          <w:szCs w:val="26"/>
        </w:rPr>
      </w:pPr>
    </w:p>
    <w:p w14:paraId="7322B276" w14:textId="77777777" w:rsidR="003972C8" w:rsidRDefault="003972C8" w:rsidP="00BC3F00">
      <w:pPr>
        <w:tabs>
          <w:tab w:val="left" w:pos="2081"/>
        </w:tabs>
        <w:spacing w:line="360" w:lineRule="auto"/>
        <w:rPr>
          <w:b/>
          <w:bCs/>
          <w:sz w:val="26"/>
          <w:szCs w:val="26"/>
        </w:rPr>
      </w:pPr>
    </w:p>
    <w:p w14:paraId="68A61C6B" w14:textId="77777777" w:rsidR="003972C8" w:rsidRDefault="003972C8" w:rsidP="00BC3F00">
      <w:pPr>
        <w:tabs>
          <w:tab w:val="left" w:pos="2081"/>
        </w:tabs>
        <w:spacing w:line="360" w:lineRule="auto"/>
        <w:rPr>
          <w:b/>
          <w:bCs/>
          <w:sz w:val="26"/>
          <w:szCs w:val="26"/>
        </w:rPr>
      </w:pPr>
    </w:p>
    <w:p w14:paraId="079B2CE3" w14:textId="6F51BC80" w:rsidR="00F00C46" w:rsidRPr="00F00C46" w:rsidRDefault="00F00C46" w:rsidP="00203778">
      <w:pPr>
        <w:pStyle w:val="ListParagraph"/>
        <w:numPr>
          <w:ilvl w:val="0"/>
          <w:numId w:val="27"/>
        </w:numPr>
        <w:tabs>
          <w:tab w:val="left" w:pos="2081"/>
        </w:tabs>
        <w:spacing w:line="360" w:lineRule="auto"/>
        <w:rPr>
          <w:b/>
          <w:bCs/>
          <w:sz w:val="26"/>
          <w:szCs w:val="26"/>
        </w:rPr>
      </w:pPr>
      <w:r>
        <w:rPr>
          <w:b/>
          <w:bCs/>
          <w:sz w:val="26"/>
          <w:szCs w:val="26"/>
        </w:rPr>
        <w:lastRenderedPageBreak/>
        <w:t>S</w:t>
      </w:r>
      <w:r w:rsidR="002970E5">
        <w:rPr>
          <w:b/>
          <w:bCs/>
          <w:sz w:val="26"/>
          <w:szCs w:val="26"/>
        </w:rPr>
        <w:t>ơ đồ hoạt động</w:t>
      </w:r>
    </w:p>
    <w:p w14:paraId="6F97CA4B" w14:textId="77777777" w:rsidR="003972C8" w:rsidRDefault="003972C8" w:rsidP="003972C8">
      <w:pPr>
        <w:pStyle w:val="ListParagraph"/>
        <w:tabs>
          <w:tab w:val="left" w:pos="2081"/>
        </w:tabs>
        <w:spacing w:line="360" w:lineRule="auto"/>
        <w:rPr>
          <w:b/>
          <w:bCs/>
          <w:sz w:val="26"/>
          <w:szCs w:val="26"/>
        </w:rPr>
      </w:pPr>
    </w:p>
    <w:p w14:paraId="70CB2AA0" w14:textId="77777777" w:rsidR="003972C8" w:rsidRPr="00F00C46" w:rsidRDefault="003972C8" w:rsidP="003972C8">
      <w:pPr>
        <w:pStyle w:val="ListParagraph"/>
        <w:tabs>
          <w:tab w:val="left" w:pos="2081"/>
        </w:tabs>
        <w:spacing w:line="360" w:lineRule="auto"/>
        <w:rPr>
          <w:b/>
          <w:bCs/>
          <w:sz w:val="26"/>
          <w:szCs w:val="26"/>
        </w:rPr>
      </w:pPr>
    </w:p>
    <w:p w14:paraId="7B2D8F18" w14:textId="4F376A49" w:rsidR="001F4F2B" w:rsidRDefault="001F4F2B" w:rsidP="00BC3F00">
      <w:pPr>
        <w:tabs>
          <w:tab w:val="left" w:pos="2081"/>
        </w:tabs>
        <w:spacing w:line="360" w:lineRule="auto"/>
        <w:rPr>
          <w:b/>
          <w:bCs/>
          <w:sz w:val="26"/>
          <w:szCs w:val="26"/>
        </w:rPr>
      </w:pPr>
      <w:r w:rsidRPr="001F4F2B">
        <w:rPr>
          <w:b/>
          <w:bCs/>
          <w:noProof/>
          <w:sz w:val="26"/>
          <w:szCs w:val="26"/>
        </w:rPr>
        <w:drawing>
          <wp:inline distT="0" distB="0" distL="0" distR="0" wp14:anchorId="1BF54FBC" wp14:editId="2916856A">
            <wp:extent cx="5943600" cy="32651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1"/>
                    <a:stretch>
                      <a:fillRect/>
                    </a:stretch>
                  </pic:blipFill>
                  <pic:spPr>
                    <a:xfrm>
                      <a:off x="0" y="0"/>
                      <a:ext cx="5943600" cy="3265170"/>
                    </a:xfrm>
                    <a:prstGeom prst="rect">
                      <a:avLst/>
                    </a:prstGeom>
                  </pic:spPr>
                </pic:pic>
              </a:graphicData>
            </a:graphic>
          </wp:inline>
        </w:drawing>
      </w:r>
    </w:p>
    <w:p w14:paraId="3A97DDA5" w14:textId="77777777" w:rsidR="003972C8" w:rsidRDefault="003972C8" w:rsidP="00BC3F00">
      <w:pPr>
        <w:tabs>
          <w:tab w:val="left" w:pos="2081"/>
        </w:tabs>
        <w:spacing w:line="360" w:lineRule="auto"/>
        <w:rPr>
          <w:b/>
          <w:bCs/>
          <w:sz w:val="26"/>
          <w:szCs w:val="26"/>
        </w:rPr>
      </w:pPr>
    </w:p>
    <w:p w14:paraId="0B487604" w14:textId="3C631D67" w:rsidR="003972C8" w:rsidRPr="007725CF" w:rsidRDefault="003972C8" w:rsidP="003972C8">
      <w:pPr>
        <w:tabs>
          <w:tab w:val="left" w:pos="2081"/>
        </w:tabs>
        <w:spacing w:line="360" w:lineRule="auto"/>
        <w:jc w:val="center"/>
        <w:rPr>
          <w:sz w:val="26"/>
          <w:szCs w:val="26"/>
        </w:rPr>
      </w:pPr>
      <w:r w:rsidRPr="007725CF">
        <w:rPr>
          <w:sz w:val="26"/>
          <w:szCs w:val="26"/>
        </w:rPr>
        <w:t xml:space="preserve">Hình </w:t>
      </w:r>
      <w:r w:rsidR="00236472" w:rsidRPr="007725CF">
        <w:rPr>
          <w:sz w:val="26"/>
          <w:szCs w:val="26"/>
        </w:rPr>
        <w:t>2.3</w:t>
      </w:r>
      <w:r w:rsidRPr="007725CF">
        <w:rPr>
          <w:sz w:val="26"/>
          <w:szCs w:val="26"/>
        </w:rPr>
        <w:t xml:space="preserve"> : Sơ đồ hoạt động tra cứu phiếu đặt vé</w:t>
      </w:r>
    </w:p>
    <w:p w14:paraId="4F15E9B3" w14:textId="77777777" w:rsidR="003972C8" w:rsidRDefault="003972C8" w:rsidP="00BC3F00">
      <w:pPr>
        <w:tabs>
          <w:tab w:val="left" w:pos="2081"/>
        </w:tabs>
        <w:spacing w:line="360" w:lineRule="auto"/>
        <w:rPr>
          <w:b/>
          <w:bCs/>
          <w:sz w:val="26"/>
          <w:szCs w:val="26"/>
        </w:rPr>
      </w:pPr>
    </w:p>
    <w:p w14:paraId="786F8248" w14:textId="77777777" w:rsidR="003972C8" w:rsidRDefault="003972C8" w:rsidP="00BC3F00">
      <w:pPr>
        <w:tabs>
          <w:tab w:val="left" w:pos="2081"/>
        </w:tabs>
        <w:spacing w:line="360" w:lineRule="auto"/>
        <w:rPr>
          <w:b/>
          <w:bCs/>
          <w:sz w:val="26"/>
          <w:szCs w:val="26"/>
        </w:rPr>
      </w:pPr>
    </w:p>
    <w:p w14:paraId="5BFFC6A2" w14:textId="77777777" w:rsidR="003972C8" w:rsidRDefault="003972C8" w:rsidP="00BC3F00">
      <w:pPr>
        <w:tabs>
          <w:tab w:val="left" w:pos="2081"/>
        </w:tabs>
        <w:spacing w:line="360" w:lineRule="auto"/>
        <w:rPr>
          <w:b/>
          <w:bCs/>
          <w:sz w:val="26"/>
          <w:szCs w:val="26"/>
        </w:rPr>
      </w:pPr>
    </w:p>
    <w:p w14:paraId="45DA48AC" w14:textId="77777777" w:rsidR="003972C8" w:rsidRDefault="003972C8" w:rsidP="00BC3F00">
      <w:pPr>
        <w:tabs>
          <w:tab w:val="left" w:pos="2081"/>
        </w:tabs>
        <w:spacing w:line="360" w:lineRule="auto"/>
        <w:rPr>
          <w:b/>
          <w:bCs/>
          <w:sz w:val="26"/>
          <w:szCs w:val="26"/>
        </w:rPr>
      </w:pPr>
    </w:p>
    <w:p w14:paraId="690A853D" w14:textId="77777777" w:rsidR="003972C8" w:rsidRDefault="003972C8" w:rsidP="00BC3F00">
      <w:pPr>
        <w:tabs>
          <w:tab w:val="left" w:pos="2081"/>
        </w:tabs>
        <w:spacing w:line="360" w:lineRule="auto"/>
        <w:rPr>
          <w:b/>
          <w:bCs/>
          <w:sz w:val="26"/>
          <w:szCs w:val="26"/>
        </w:rPr>
      </w:pPr>
    </w:p>
    <w:p w14:paraId="3292923C" w14:textId="77777777" w:rsidR="003972C8" w:rsidRDefault="003972C8" w:rsidP="00BC3F00">
      <w:pPr>
        <w:tabs>
          <w:tab w:val="left" w:pos="2081"/>
        </w:tabs>
        <w:spacing w:line="360" w:lineRule="auto"/>
        <w:rPr>
          <w:b/>
          <w:bCs/>
          <w:sz w:val="26"/>
          <w:szCs w:val="26"/>
        </w:rPr>
      </w:pPr>
    </w:p>
    <w:p w14:paraId="0966F5AF" w14:textId="77777777" w:rsidR="003972C8" w:rsidRDefault="003972C8" w:rsidP="00BC3F00">
      <w:pPr>
        <w:tabs>
          <w:tab w:val="left" w:pos="2081"/>
        </w:tabs>
        <w:spacing w:line="360" w:lineRule="auto"/>
        <w:rPr>
          <w:b/>
          <w:bCs/>
          <w:sz w:val="26"/>
          <w:szCs w:val="26"/>
        </w:rPr>
      </w:pPr>
    </w:p>
    <w:p w14:paraId="6E210584" w14:textId="77777777" w:rsidR="003972C8" w:rsidRDefault="003972C8" w:rsidP="00BC3F00">
      <w:pPr>
        <w:tabs>
          <w:tab w:val="left" w:pos="2081"/>
        </w:tabs>
        <w:spacing w:line="360" w:lineRule="auto"/>
        <w:rPr>
          <w:b/>
          <w:bCs/>
          <w:sz w:val="26"/>
          <w:szCs w:val="26"/>
        </w:rPr>
      </w:pPr>
    </w:p>
    <w:p w14:paraId="62D7187D" w14:textId="77777777" w:rsidR="003972C8" w:rsidRDefault="003972C8" w:rsidP="00BC3F00">
      <w:pPr>
        <w:tabs>
          <w:tab w:val="left" w:pos="2081"/>
        </w:tabs>
        <w:spacing w:line="360" w:lineRule="auto"/>
        <w:rPr>
          <w:b/>
          <w:bCs/>
          <w:sz w:val="26"/>
          <w:szCs w:val="26"/>
        </w:rPr>
      </w:pPr>
    </w:p>
    <w:p w14:paraId="795AD2F9" w14:textId="77777777" w:rsidR="003972C8" w:rsidRDefault="003972C8" w:rsidP="00BC3F00">
      <w:pPr>
        <w:tabs>
          <w:tab w:val="left" w:pos="2081"/>
        </w:tabs>
        <w:spacing w:line="360" w:lineRule="auto"/>
        <w:rPr>
          <w:b/>
          <w:bCs/>
          <w:sz w:val="26"/>
          <w:szCs w:val="26"/>
        </w:rPr>
      </w:pPr>
    </w:p>
    <w:p w14:paraId="77A05766" w14:textId="77777777" w:rsidR="003972C8" w:rsidRDefault="003972C8" w:rsidP="00BC3F00">
      <w:pPr>
        <w:tabs>
          <w:tab w:val="left" w:pos="2081"/>
        </w:tabs>
        <w:spacing w:line="360" w:lineRule="auto"/>
        <w:rPr>
          <w:b/>
          <w:bCs/>
          <w:sz w:val="26"/>
          <w:szCs w:val="26"/>
        </w:rPr>
      </w:pPr>
    </w:p>
    <w:p w14:paraId="68D27E0A" w14:textId="77777777" w:rsidR="003972C8" w:rsidRDefault="003972C8" w:rsidP="00BC3F00">
      <w:pPr>
        <w:tabs>
          <w:tab w:val="left" w:pos="2081"/>
        </w:tabs>
        <w:spacing w:line="360" w:lineRule="auto"/>
        <w:rPr>
          <w:b/>
          <w:bCs/>
          <w:sz w:val="26"/>
          <w:szCs w:val="26"/>
        </w:rPr>
      </w:pPr>
    </w:p>
    <w:p w14:paraId="5A1134FE" w14:textId="261B69A7" w:rsidR="005A4825" w:rsidRPr="005A4825" w:rsidRDefault="005A4825" w:rsidP="00203778">
      <w:pPr>
        <w:pStyle w:val="ListParagraph"/>
        <w:numPr>
          <w:ilvl w:val="0"/>
          <w:numId w:val="27"/>
        </w:numPr>
        <w:tabs>
          <w:tab w:val="left" w:pos="2081"/>
        </w:tabs>
        <w:spacing w:line="360" w:lineRule="auto"/>
        <w:rPr>
          <w:b/>
          <w:bCs/>
          <w:sz w:val="26"/>
          <w:szCs w:val="26"/>
        </w:rPr>
      </w:pPr>
      <w:r>
        <w:rPr>
          <w:b/>
          <w:bCs/>
          <w:sz w:val="26"/>
          <w:szCs w:val="26"/>
        </w:rPr>
        <w:lastRenderedPageBreak/>
        <w:t xml:space="preserve">Sơ đồ tuần </w:t>
      </w:r>
      <w:r w:rsidR="008A6A38">
        <w:rPr>
          <w:b/>
          <w:bCs/>
          <w:sz w:val="26"/>
          <w:szCs w:val="26"/>
        </w:rPr>
        <w:t>tự</w:t>
      </w:r>
    </w:p>
    <w:p w14:paraId="112DF774" w14:textId="187C44E2" w:rsidR="008A6A38" w:rsidRDefault="00805B8E" w:rsidP="00794239">
      <w:pPr>
        <w:tabs>
          <w:tab w:val="left" w:pos="2081"/>
        </w:tabs>
        <w:spacing w:line="360" w:lineRule="auto"/>
        <w:ind w:hanging="90"/>
        <w:rPr>
          <w:b/>
          <w:bCs/>
          <w:sz w:val="26"/>
          <w:szCs w:val="26"/>
        </w:rPr>
      </w:pPr>
      <w:r>
        <w:rPr>
          <w:b/>
          <w:bCs/>
          <w:sz w:val="26"/>
          <w:szCs w:val="26"/>
        </w:rPr>
        <w:t xml:space="preserve"> </w:t>
      </w:r>
      <w:r w:rsidR="00C959CE">
        <w:rPr>
          <w:noProof/>
        </w:rPr>
        <w:drawing>
          <wp:inline distT="0" distB="0" distL="0" distR="0" wp14:anchorId="6B09E792" wp14:editId="727A0534">
            <wp:extent cx="5821770" cy="3487918"/>
            <wp:effectExtent l="0" t="0" r="7620"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6627" cy="3502810"/>
                    </a:xfrm>
                    <a:prstGeom prst="rect">
                      <a:avLst/>
                    </a:prstGeom>
                    <a:noFill/>
                    <a:ln>
                      <a:noFill/>
                    </a:ln>
                  </pic:spPr>
                </pic:pic>
              </a:graphicData>
            </a:graphic>
          </wp:inline>
        </w:drawing>
      </w:r>
    </w:p>
    <w:p w14:paraId="0F57EE12" w14:textId="5804C571" w:rsidR="00C72AF2" w:rsidRDefault="00C72AF2" w:rsidP="00794239">
      <w:pPr>
        <w:tabs>
          <w:tab w:val="left" w:pos="2081"/>
        </w:tabs>
        <w:spacing w:line="360" w:lineRule="auto"/>
        <w:ind w:firstLine="360"/>
        <w:rPr>
          <w:b/>
          <w:bCs/>
          <w:sz w:val="26"/>
          <w:szCs w:val="26"/>
        </w:rPr>
      </w:pPr>
      <w:r>
        <w:rPr>
          <w:noProof/>
        </w:rPr>
        <w:drawing>
          <wp:inline distT="0" distB="0" distL="0" distR="0" wp14:anchorId="7162D345" wp14:editId="54EBB3F5">
            <wp:extent cx="5523378" cy="3666909"/>
            <wp:effectExtent l="0" t="0" r="127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5895" cy="3675219"/>
                    </a:xfrm>
                    <a:prstGeom prst="rect">
                      <a:avLst/>
                    </a:prstGeom>
                    <a:noFill/>
                    <a:ln>
                      <a:noFill/>
                    </a:ln>
                  </pic:spPr>
                </pic:pic>
              </a:graphicData>
            </a:graphic>
          </wp:inline>
        </w:drawing>
      </w:r>
    </w:p>
    <w:p w14:paraId="14CDAAC1" w14:textId="4270E827" w:rsidR="003972C8" w:rsidRPr="007725CF" w:rsidRDefault="003972C8" w:rsidP="003972C8">
      <w:pPr>
        <w:tabs>
          <w:tab w:val="left" w:pos="2081"/>
        </w:tabs>
        <w:spacing w:line="360" w:lineRule="auto"/>
        <w:jc w:val="center"/>
        <w:rPr>
          <w:sz w:val="26"/>
          <w:szCs w:val="26"/>
        </w:rPr>
      </w:pPr>
      <w:r w:rsidRPr="007725CF">
        <w:rPr>
          <w:sz w:val="26"/>
          <w:szCs w:val="26"/>
        </w:rPr>
        <w:t xml:space="preserve">Hình </w:t>
      </w:r>
      <w:r w:rsidR="00236472" w:rsidRPr="007725CF">
        <w:rPr>
          <w:sz w:val="26"/>
          <w:szCs w:val="26"/>
        </w:rPr>
        <w:t>2.4</w:t>
      </w:r>
      <w:r w:rsidRPr="007725CF">
        <w:rPr>
          <w:sz w:val="26"/>
          <w:szCs w:val="26"/>
        </w:rPr>
        <w:t xml:space="preserve"> : Sơ đồ tuần tự tra cứu phiếu đặt vé</w:t>
      </w:r>
    </w:p>
    <w:p w14:paraId="3B2D109C" w14:textId="77777777" w:rsidR="002970E5" w:rsidRDefault="002970E5" w:rsidP="00E8228B">
      <w:pPr>
        <w:spacing w:line="360" w:lineRule="auto"/>
        <w:rPr>
          <w:b/>
          <w:bCs/>
          <w:sz w:val="26"/>
          <w:szCs w:val="26"/>
        </w:rPr>
      </w:pPr>
    </w:p>
    <w:p w14:paraId="1DFEA1EB" w14:textId="2DB95CE2" w:rsidR="004452F6" w:rsidRPr="00F01601" w:rsidRDefault="004452F6" w:rsidP="00E8228B">
      <w:pPr>
        <w:spacing w:line="360" w:lineRule="auto"/>
        <w:rPr>
          <w:b/>
          <w:bCs/>
          <w:sz w:val="26"/>
          <w:szCs w:val="26"/>
        </w:rPr>
      </w:pPr>
      <w:r w:rsidRPr="00F01601">
        <w:rPr>
          <w:b/>
          <w:bCs/>
          <w:sz w:val="26"/>
          <w:szCs w:val="26"/>
        </w:rPr>
        <w:lastRenderedPageBreak/>
        <w:t>2.2.2.</w:t>
      </w:r>
      <w:r w:rsidR="00A83972">
        <w:rPr>
          <w:b/>
          <w:sz w:val="26"/>
          <w:szCs w:val="26"/>
        </w:rPr>
        <w:t>3</w:t>
      </w:r>
      <w:r w:rsidRPr="00F01601">
        <w:rPr>
          <w:b/>
          <w:sz w:val="26"/>
          <w:szCs w:val="26"/>
        </w:rPr>
        <w:t>.</w:t>
      </w:r>
      <w:r w:rsidRPr="00F01601">
        <w:rPr>
          <w:b/>
          <w:bCs/>
          <w:sz w:val="26"/>
          <w:szCs w:val="26"/>
        </w:rPr>
        <w:t xml:space="preserve"> </w:t>
      </w:r>
      <w:r w:rsidR="00E8228B" w:rsidRPr="00F01601">
        <w:rPr>
          <w:b/>
          <w:bCs/>
          <w:sz w:val="26"/>
          <w:szCs w:val="26"/>
        </w:rPr>
        <w:t xml:space="preserve">Mô hình hóa nghiệp vụ </w:t>
      </w:r>
      <w:r w:rsidR="00BD1137">
        <w:rPr>
          <w:b/>
          <w:bCs/>
          <w:sz w:val="26"/>
          <w:szCs w:val="26"/>
        </w:rPr>
        <w:t>tìm kiếm</w:t>
      </w:r>
    </w:p>
    <w:p w14:paraId="17487B5E" w14:textId="2D230FAE" w:rsidR="00DB6632" w:rsidRPr="00F01601" w:rsidRDefault="0099116C" w:rsidP="00203778">
      <w:pPr>
        <w:pStyle w:val="ListParagraph"/>
        <w:numPr>
          <w:ilvl w:val="0"/>
          <w:numId w:val="12"/>
        </w:numPr>
        <w:spacing w:line="360" w:lineRule="auto"/>
        <w:jc w:val="both"/>
        <w:rPr>
          <w:sz w:val="26"/>
          <w:szCs w:val="26"/>
        </w:rPr>
      </w:pPr>
      <w:r w:rsidRPr="00F01601">
        <w:rPr>
          <w:sz w:val="26"/>
          <w:szCs w:val="26"/>
        </w:rPr>
        <w:t>Nghiệp vụ đăng ký tài khoản:</w:t>
      </w:r>
    </w:p>
    <w:p w14:paraId="723C12CE" w14:textId="27BE9A80" w:rsidR="00A26CAC" w:rsidRPr="00F01601" w:rsidRDefault="00A26CAC" w:rsidP="00203778">
      <w:pPr>
        <w:pStyle w:val="ListParagraph"/>
        <w:numPr>
          <w:ilvl w:val="0"/>
          <w:numId w:val="20"/>
        </w:numPr>
        <w:spacing w:line="360" w:lineRule="auto"/>
        <w:jc w:val="both"/>
        <w:rPr>
          <w:sz w:val="26"/>
          <w:szCs w:val="26"/>
        </w:rPr>
      </w:pPr>
      <w:r w:rsidRPr="00F01601">
        <w:rPr>
          <w:sz w:val="26"/>
          <w:szCs w:val="26"/>
        </w:rPr>
        <w:t xml:space="preserve">Thừa tác </w:t>
      </w:r>
      <w:r w:rsidR="00E8228B" w:rsidRPr="00F01601">
        <w:rPr>
          <w:sz w:val="26"/>
          <w:szCs w:val="26"/>
        </w:rPr>
        <w:t>viên:</w:t>
      </w:r>
      <w:r w:rsidRPr="00F01601">
        <w:rPr>
          <w:sz w:val="26"/>
          <w:szCs w:val="26"/>
        </w:rPr>
        <w:t xml:space="preserve"> Khách h</w:t>
      </w:r>
      <w:r w:rsidR="008C7AD0">
        <w:rPr>
          <w:sz w:val="26"/>
          <w:szCs w:val="26"/>
        </w:rPr>
        <w:t>àng</w:t>
      </w:r>
    </w:p>
    <w:p w14:paraId="0A242C44" w14:textId="6014D278" w:rsidR="00A26CAC" w:rsidRPr="00F01601" w:rsidRDefault="00A26CAC" w:rsidP="00203778">
      <w:pPr>
        <w:pStyle w:val="ListParagraph"/>
        <w:numPr>
          <w:ilvl w:val="0"/>
          <w:numId w:val="20"/>
        </w:numPr>
        <w:spacing w:line="360" w:lineRule="auto"/>
        <w:jc w:val="both"/>
        <w:rPr>
          <w:sz w:val="26"/>
          <w:szCs w:val="26"/>
        </w:rPr>
      </w:pPr>
      <w:r w:rsidRPr="00F01601">
        <w:rPr>
          <w:sz w:val="26"/>
          <w:szCs w:val="26"/>
        </w:rPr>
        <w:t xml:space="preserve">Thực thể nghiệp </w:t>
      </w:r>
      <w:r w:rsidR="00E8228B" w:rsidRPr="00F01601">
        <w:rPr>
          <w:sz w:val="26"/>
          <w:szCs w:val="26"/>
        </w:rPr>
        <w:t>vụ:</w:t>
      </w:r>
      <w:r w:rsidRPr="00F01601">
        <w:rPr>
          <w:sz w:val="26"/>
          <w:szCs w:val="26"/>
        </w:rPr>
        <w:t xml:space="preserve"> </w:t>
      </w:r>
      <w:r w:rsidR="00E41846">
        <w:rPr>
          <w:sz w:val="26"/>
          <w:szCs w:val="26"/>
        </w:rPr>
        <w:t>Thông tin tìm kiếm</w:t>
      </w:r>
    </w:p>
    <w:p w14:paraId="669E6C36" w14:textId="76F6E945" w:rsidR="00B07B80" w:rsidRPr="00F01601" w:rsidRDefault="00A26CAC" w:rsidP="00203778">
      <w:pPr>
        <w:pStyle w:val="ListParagraph"/>
        <w:numPr>
          <w:ilvl w:val="0"/>
          <w:numId w:val="12"/>
        </w:numPr>
        <w:spacing w:line="360" w:lineRule="auto"/>
        <w:jc w:val="both"/>
        <w:rPr>
          <w:sz w:val="26"/>
          <w:szCs w:val="26"/>
        </w:rPr>
      </w:pPr>
      <w:r w:rsidRPr="00F01601">
        <w:rPr>
          <w:sz w:val="26"/>
          <w:szCs w:val="26"/>
        </w:rPr>
        <w:t xml:space="preserve">Mô tả </w:t>
      </w:r>
      <w:r w:rsidR="00E8228B" w:rsidRPr="00F01601">
        <w:rPr>
          <w:sz w:val="26"/>
          <w:szCs w:val="26"/>
        </w:rPr>
        <w:t xml:space="preserve">bằng </w:t>
      </w:r>
      <w:r w:rsidRPr="00F01601">
        <w:rPr>
          <w:sz w:val="26"/>
          <w:szCs w:val="26"/>
        </w:rPr>
        <w:t>văn bản</w:t>
      </w:r>
    </w:p>
    <w:tbl>
      <w:tblPr>
        <w:tblStyle w:val="TableGrid"/>
        <w:tblW w:w="0" w:type="auto"/>
        <w:tblInd w:w="720" w:type="dxa"/>
        <w:tblLook w:val="04A0" w:firstRow="1" w:lastRow="0" w:firstColumn="1" w:lastColumn="0" w:noHBand="0" w:noVBand="1"/>
      </w:tblPr>
      <w:tblGrid>
        <w:gridCol w:w="8630"/>
      </w:tblGrid>
      <w:tr w:rsidR="00A109A4" w14:paraId="0FB8C53B" w14:textId="77777777" w:rsidTr="00A109A4">
        <w:tc>
          <w:tcPr>
            <w:tcW w:w="9350" w:type="dxa"/>
          </w:tcPr>
          <w:p w14:paraId="0B02A1CD" w14:textId="4379C9F7" w:rsidR="007E0E09" w:rsidRPr="00AA4AD7" w:rsidRDefault="007E0E09" w:rsidP="00AA4AD7">
            <w:pPr>
              <w:pStyle w:val="ListParagraph"/>
              <w:spacing w:line="360" w:lineRule="auto"/>
              <w:jc w:val="both"/>
              <w:rPr>
                <w:b/>
                <w:bCs/>
                <w:sz w:val="26"/>
                <w:szCs w:val="26"/>
              </w:rPr>
            </w:pPr>
            <w:r w:rsidRPr="00AA4AD7">
              <w:rPr>
                <w:b/>
                <w:bCs/>
                <w:sz w:val="26"/>
                <w:szCs w:val="26"/>
              </w:rPr>
              <w:t xml:space="preserve">Use case nghiệp vụ: </w:t>
            </w:r>
            <w:r w:rsidR="00044A68">
              <w:rPr>
                <w:b/>
                <w:bCs/>
                <w:sz w:val="26"/>
                <w:szCs w:val="26"/>
              </w:rPr>
              <w:t>Tìm kiếm</w:t>
            </w:r>
          </w:p>
          <w:p w14:paraId="7F05E2BA" w14:textId="4EDBDACC" w:rsidR="007E0E09" w:rsidRPr="00AA4AD7" w:rsidRDefault="007E0E09" w:rsidP="00AA4AD7">
            <w:pPr>
              <w:spacing w:line="360" w:lineRule="auto"/>
              <w:jc w:val="both"/>
              <w:rPr>
                <w:sz w:val="26"/>
                <w:szCs w:val="26"/>
              </w:rPr>
            </w:pPr>
            <w:r w:rsidRPr="00AA4AD7">
              <w:rPr>
                <w:sz w:val="26"/>
                <w:szCs w:val="26"/>
              </w:rPr>
              <w:t xml:space="preserve">Use case bắt đầu khi </w:t>
            </w:r>
            <w:r w:rsidR="00AB1523">
              <w:rPr>
                <w:sz w:val="28"/>
                <w:szCs w:val="28"/>
              </w:rPr>
              <w:t>khách hàng muốn tìm kiếm lịch trình chuyến đi mà mình mong muốn</w:t>
            </w:r>
            <w:r w:rsidRPr="00AA4AD7">
              <w:rPr>
                <w:sz w:val="26"/>
                <w:szCs w:val="26"/>
              </w:rPr>
              <w:t>.</w:t>
            </w:r>
          </w:p>
          <w:p w14:paraId="41B9CB4B" w14:textId="3F0D59DD" w:rsidR="00A109A4" w:rsidRPr="00AA4AD7" w:rsidRDefault="007E0E09" w:rsidP="00AA4AD7">
            <w:pPr>
              <w:spacing w:line="360" w:lineRule="auto"/>
              <w:jc w:val="both"/>
              <w:rPr>
                <w:sz w:val="26"/>
                <w:szCs w:val="26"/>
              </w:rPr>
            </w:pPr>
            <w:r w:rsidRPr="00AA4AD7">
              <w:rPr>
                <w:sz w:val="26"/>
                <w:szCs w:val="26"/>
              </w:rPr>
              <w:t xml:space="preserve">Use case mô tả quá trình </w:t>
            </w:r>
            <w:r w:rsidR="00096E27">
              <w:rPr>
                <w:sz w:val="26"/>
                <w:szCs w:val="26"/>
              </w:rPr>
              <w:t xml:space="preserve">tìm kiếm </w:t>
            </w:r>
            <w:r w:rsidR="00DC11F9">
              <w:rPr>
                <w:sz w:val="26"/>
                <w:szCs w:val="26"/>
              </w:rPr>
              <w:t>thông tin</w:t>
            </w:r>
            <w:r w:rsidR="00675DD6">
              <w:rPr>
                <w:sz w:val="26"/>
                <w:szCs w:val="26"/>
              </w:rPr>
              <w:t xml:space="preserve"> lịch trình và giá vé.</w:t>
            </w:r>
          </w:p>
        </w:tc>
      </w:tr>
      <w:tr w:rsidR="00A109A4" w14:paraId="6089D0BF" w14:textId="77777777" w:rsidTr="00A109A4">
        <w:tc>
          <w:tcPr>
            <w:tcW w:w="9350" w:type="dxa"/>
          </w:tcPr>
          <w:p w14:paraId="5C77F544" w14:textId="77777777" w:rsidR="00D54080" w:rsidRPr="00AA4AD7" w:rsidRDefault="00D54080" w:rsidP="00D54080">
            <w:pPr>
              <w:pStyle w:val="ListParagraph"/>
              <w:spacing w:line="360" w:lineRule="auto"/>
              <w:jc w:val="both"/>
              <w:rPr>
                <w:b/>
                <w:bCs/>
                <w:sz w:val="26"/>
                <w:szCs w:val="26"/>
              </w:rPr>
            </w:pPr>
            <w:r w:rsidRPr="00AA4AD7">
              <w:rPr>
                <w:b/>
                <w:bCs/>
                <w:sz w:val="26"/>
                <w:szCs w:val="26"/>
              </w:rPr>
              <w:t>Các dòng cơ bản:</w:t>
            </w:r>
          </w:p>
          <w:p w14:paraId="544E96AF" w14:textId="35B36B6A" w:rsidR="00D54080" w:rsidRPr="00AA4AD7" w:rsidRDefault="00D54080" w:rsidP="00AA4AD7">
            <w:pPr>
              <w:spacing w:line="360" w:lineRule="auto"/>
              <w:jc w:val="both"/>
              <w:rPr>
                <w:sz w:val="26"/>
                <w:szCs w:val="26"/>
              </w:rPr>
            </w:pPr>
            <w:r w:rsidRPr="00AA4AD7">
              <w:rPr>
                <w:sz w:val="26"/>
                <w:szCs w:val="26"/>
              </w:rPr>
              <w:t xml:space="preserve">1. Khách hàng </w:t>
            </w:r>
            <w:r w:rsidR="004E31F8">
              <w:rPr>
                <w:sz w:val="26"/>
                <w:szCs w:val="26"/>
              </w:rPr>
              <w:t xml:space="preserve">cần nhập </w:t>
            </w:r>
            <w:r w:rsidR="00ED5F4D">
              <w:rPr>
                <w:sz w:val="26"/>
                <w:szCs w:val="26"/>
              </w:rPr>
              <w:t>thông tin</w:t>
            </w:r>
            <w:r w:rsidR="00F27D1E">
              <w:rPr>
                <w:sz w:val="26"/>
                <w:szCs w:val="26"/>
              </w:rPr>
              <w:t xml:space="preserve"> vào </w:t>
            </w:r>
            <w:r w:rsidR="00737E4D">
              <w:rPr>
                <w:sz w:val="26"/>
                <w:szCs w:val="26"/>
              </w:rPr>
              <w:t>Form</w:t>
            </w:r>
            <w:r w:rsidR="00A23D97">
              <w:rPr>
                <w:sz w:val="26"/>
                <w:szCs w:val="26"/>
              </w:rPr>
              <w:t xml:space="preserve"> </w:t>
            </w:r>
            <w:r w:rsidR="00C37802">
              <w:rPr>
                <w:sz w:val="26"/>
                <w:szCs w:val="26"/>
              </w:rPr>
              <w:t>tìm kiếm</w:t>
            </w:r>
            <w:r w:rsidR="00A23D97">
              <w:rPr>
                <w:sz w:val="26"/>
                <w:szCs w:val="26"/>
              </w:rPr>
              <w:t>.</w:t>
            </w:r>
          </w:p>
          <w:p w14:paraId="65F78FC4" w14:textId="6F8E9D4B" w:rsidR="00D54080" w:rsidRPr="00AA4AD7" w:rsidRDefault="00D54080" w:rsidP="00AA4AD7">
            <w:pPr>
              <w:spacing w:line="360" w:lineRule="auto"/>
              <w:jc w:val="both"/>
              <w:rPr>
                <w:sz w:val="26"/>
                <w:szCs w:val="26"/>
              </w:rPr>
            </w:pPr>
            <w:r w:rsidRPr="00AA4AD7">
              <w:rPr>
                <w:sz w:val="26"/>
                <w:szCs w:val="26"/>
              </w:rPr>
              <w:t xml:space="preserve">3. Kiểm tra thông tin </w:t>
            </w:r>
            <w:r w:rsidR="00F27D1E">
              <w:rPr>
                <w:sz w:val="26"/>
                <w:szCs w:val="26"/>
              </w:rPr>
              <w:t>và bấm nút tìm kiếm</w:t>
            </w:r>
            <w:r w:rsidR="00384960">
              <w:rPr>
                <w:sz w:val="26"/>
                <w:szCs w:val="26"/>
              </w:rPr>
              <w:t>.</w:t>
            </w:r>
          </w:p>
          <w:p w14:paraId="65532F7D" w14:textId="6F73A5B9" w:rsidR="00D54080" w:rsidRPr="00AA4AD7" w:rsidRDefault="00D54080" w:rsidP="00AA4AD7">
            <w:pPr>
              <w:spacing w:line="360" w:lineRule="auto"/>
              <w:jc w:val="both"/>
              <w:rPr>
                <w:sz w:val="26"/>
                <w:szCs w:val="26"/>
              </w:rPr>
            </w:pPr>
            <w:r w:rsidRPr="00AA4AD7">
              <w:rPr>
                <w:sz w:val="26"/>
                <w:szCs w:val="26"/>
              </w:rPr>
              <w:t xml:space="preserve">4. </w:t>
            </w:r>
            <w:r w:rsidR="00C37802">
              <w:rPr>
                <w:sz w:val="26"/>
                <w:szCs w:val="26"/>
              </w:rPr>
              <w:t>Hệ thống sẽ nhận</w:t>
            </w:r>
            <w:r w:rsidR="00384960">
              <w:rPr>
                <w:sz w:val="26"/>
                <w:szCs w:val="26"/>
              </w:rPr>
              <w:t xml:space="preserve"> và kiểm tra</w:t>
            </w:r>
            <w:r w:rsidR="00C37802">
              <w:rPr>
                <w:sz w:val="26"/>
                <w:szCs w:val="26"/>
              </w:rPr>
              <w:t xml:space="preserve"> thông tin</w:t>
            </w:r>
            <w:r w:rsidR="00B81942">
              <w:rPr>
                <w:sz w:val="26"/>
                <w:szCs w:val="26"/>
              </w:rPr>
              <w:t xml:space="preserve"> </w:t>
            </w:r>
            <w:r w:rsidR="0034371D">
              <w:rPr>
                <w:sz w:val="26"/>
                <w:szCs w:val="26"/>
              </w:rPr>
              <w:t xml:space="preserve">tìm </w:t>
            </w:r>
            <w:r w:rsidR="00F82C59">
              <w:rPr>
                <w:sz w:val="26"/>
                <w:szCs w:val="26"/>
              </w:rPr>
              <w:t>kiếm</w:t>
            </w:r>
            <w:r w:rsidR="00FB5E52">
              <w:rPr>
                <w:sz w:val="26"/>
                <w:szCs w:val="26"/>
              </w:rPr>
              <w:t xml:space="preserve"> có trong C</w:t>
            </w:r>
            <w:r w:rsidR="00BC0BC7">
              <w:rPr>
                <w:sz w:val="26"/>
                <w:szCs w:val="26"/>
              </w:rPr>
              <w:t>SDL.</w:t>
            </w:r>
            <w:r w:rsidR="00B81942">
              <w:rPr>
                <w:sz w:val="26"/>
                <w:szCs w:val="26"/>
              </w:rPr>
              <w:t xml:space="preserve">  </w:t>
            </w:r>
          </w:p>
          <w:p w14:paraId="3E7318C3" w14:textId="185E0926" w:rsidR="00A109A4" w:rsidRDefault="00D54080" w:rsidP="00D54080">
            <w:pPr>
              <w:pStyle w:val="ListParagraph"/>
              <w:spacing w:line="360" w:lineRule="auto"/>
              <w:ind w:left="0"/>
              <w:jc w:val="both"/>
              <w:rPr>
                <w:sz w:val="26"/>
                <w:szCs w:val="26"/>
              </w:rPr>
            </w:pPr>
            <w:r w:rsidRPr="00D54080">
              <w:rPr>
                <w:sz w:val="26"/>
                <w:szCs w:val="26"/>
              </w:rPr>
              <w:t xml:space="preserve">5. </w:t>
            </w:r>
            <w:r w:rsidR="002B1507">
              <w:rPr>
                <w:sz w:val="26"/>
                <w:szCs w:val="26"/>
              </w:rPr>
              <w:t xml:space="preserve">Hệ thống phản hồi </w:t>
            </w:r>
            <w:r w:rsidR="00D87AAF">
              <w:rPr>
                <w:sz w:val="26"/>
                <w:szCs w:val="26"/>
              </w:rPr>
              <w:t>cho khách hàng.</w:t>
            </w:r>
          </w:p>
        </w:tc>
      </w:tr>
      <w:tr w:rsidR="00A109A4" w14:paraId="5EC0A6A2" w14:textId="77777777" w:rsidTr="00A109A4">
        <w:tc>
          <w:tcPr>
            <w:tcW w:w="9350" w:type="dxa"/>
          </w:tcPr>
          <w:p w14:paraId="1FBB2CE4" w14:textId="77777777" w:rsidR="00AA4AD7" w:rsidRPr="00AA4AD7" w:rsidRDefault="00AA4AD7" w:rsidP="00AA4AD7">
            <w:pPr>
              <w:pStyle w:val="ListParagraph"/>
              <w:spacing w:line="360" w:lineRule="auto"/>
              <w:jc w:val="both"/>
              <w:rPr>
                <w:b/>
                <w:bCs/>
                <w:sz w:val="26"/>
                <w:szCs w:val="26"/>
              </w:rPr>
            </w:pPr>
            <w:r w:rsidRPr="00AA4AD7">
              <w:rPr>
                <w:b/>
                <w:bCs/>
                <w:sz w:val="26"/>
                <w:szCs w:val="26"/>
              </w:rPr>
              <w:t>Các dòng thay thế:</w:t>
            </w:r>
          </w:p>
          <w:p w14:paraId="6AB5E192" w14:textId="581C77B6" w:rsidR="00AA4AD7" w:rsidRPr="000B6F76" w:rsidRDefault="00AA4AD7" w:rsidP="00203778">
            <w:pPr>
              <w:pStyle w:val="ListParagraph"/>
              <w:numPr>
                <w:ilvl w:val="0"/>
                <w:numId w:val="13"/>
              </w:numPr>
              <w:spacing w:line="360" w:lineRule="auto"/>
              <w:jc w:val="both"/>
              <w:rPr>
                <w:sz w:val="26"/>
                <w:szCs w:val="26"/>
              </w:rPr>
            </w:pPr>
            <w:r w:rsidRPr="000B6F76">
              <w:rPr>
                <w:sz w:val="26"/>
                <w:szCs w:val="26"/>
              </w:rPr>
              <w:t xml:space="preserve">Tại bước </w:t>
            </w:r>
            <w:r w:rsidR="001318E9">
              <w:rPr>
                <w:sz w:val="26"/>
                <w:szCs w:val="26"/>
              </w:rPr>
              <w:t>4</w:t>
            </w:r>
            <w:r w:rsidRPr="000B6F76">
              <w:rPr>
                <w:sz w:val="26"/>
                <w:szCs w:val="26"/>
              </w:rPr>
              <w:t xml:space="preserve"> </w:t>
            </w:r>
            <w:r w:rsidR="001318E9">
              <w:rPr>
                <w:sz w:val="26"/>
                <w:szCs w:val="26"/>
              </w:rPr>
              <w:t xml:space="preserve">nếu </w:t>
            </w:r>
            <w:r w:rsidR="00C30A2D">
              <w:rPr>
                <w:sz w:val="26"/>
                <w:szCs w:val="26"/>
              </w:rPr>
              <w:t xml:space="preserve">hành khách nhập thông tin </w:t>
            </w:r>
            <w:r w:rsidR="004F720F">
              <w:rPr>
                <w:sz w:val="26"/>
                <w:szCs w:val="26"/>
              </w:rPr>
              <w:t xml:space="preserve">tìm kiếm không </w:t>
            </w:r>
            <w:r w:rsidR="004C7533">
              <w:rPr>
                <w:sz w:val="26"/>
                <w:szCs w:val="26"/>
              </w:rPr>
              <w:t>có trong CSDL hệ thống sẽ báo lỗi</w:t>
            </w:r>
            <w:r w:rsidR="00E72F2F">
              <w:rPr>
                <w:sz w:val="26"/>
                <w:szCs w:val="26"/>
              </w:rPr>
              <w:t xml:space="preserve"> hoặc thông tin tìm kiếm không tồn tại</w:t>
            </w:r>
          </w:p>
          <w:p w14:paraId="221A1C69" w14:textId="1FD42B86" w:rsidR="00A109A4" w:rsidRPr="008215B9" w:rsidRDefault="00A109A4" w:rsidP="008215B9">
            <w:pPr>
              <w:spacing w:line="360" w:lineRule="auto"/>
              <w:jc w:val="both"/>
              <w:rPr>
                <w:sz w:val="26"/>
                <w:szCs w:val="26"/>
              </w:rPr>
            </w:pPr>
          </w:p>
        </w:tc>
      </w:tr>
    </w:tbl>
    <w:p w14:paraId="70C56A31" w14:textId="77777777" w:rsidR="00A26CAC" w:rsidRPr="00240B09" w:rsidRDefault="00A26CAC" w:rsidP="00240B09">
      <w:pPr>
        <w:spacing w:line="360" w:lineRule="auto"/>
        <w:jc w:val="both"/>
        <w:rPr>
          <w:sz w:val="26"/>
          <w:szCs w:val="26"/>
        </w:rPr>
      </w:pPr>
    </w:p>
    <w:p w14:paraId="0034B166" w14:textId="230D4323" w:rsidR="000A1970" w:rsidRPr="00F374DA" w:rsidRDefault="00A26CAC" w:rsidP="00203778">
      <w:pPr>
        <w:pStyle w:val="ListParagraph"/>
        <w:numPr>
          <w:ilvl w:val="0"/>
          <w:numId w:val="12"/>
        </w:numPr>
        <w:spacing w:line="360" w:lineRule="auto"/>
        <w:jc w:val="both"/>
        <w:rPr>
          <w:sz w:val="26"/>
          <w:szCs w:val="26"/>
        </w:rPr>
      </w:pPr>
      <w:r w:rsidRPr="009F10B6">
        <w:rPr>
          <w:sz w:val="26"/>
          <w:szCs w:val="26"/>
        </w:rPr>
        <w:t>Sơ đồ hoạt động</w:t>
      </w:r>
    </w:p>
    <w:p w14:paraId="3CD66007" w14:textId="71D3BA36" w:rsidR="000A1970" w:rsidRDefault="00DB127E" w:rsidP="003B24F9">
      <w:pPr>
        <w:spacing w:line="360" w:lineRule="auto"/>
        <w:ind w:left="360"/>
        <w:jc w:val="both"/>
        <w:rPr>
          <w:sz w:val="26"/>
          <w:szCs w:val="26"/>
        </w:rPr>
      </w:pPr>
      <w:r w:rsidRPr="00DB127E">
        <w:rPr>
          <w:noProof/>
          <w:sz w:val="26"/>
          <w:szCs w:val="26"/>
        </w:rPr>
        <w:lastRenderedPageBreak/>
        <w:drawing>
          <wp:inline distT="0" distB="0" distL="0" distR="0" wp14:anchorId="555970ED" wp14:editId="17891319">
            <wp:extent cx="5943600" cy="444055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4"/>
                    <a:stretch>
                      <a:fillRect/>
                    </a:stretch>
                  </pic:blipFill>
                  <pic:spPr>
                    <a:xfrm>
                      <a:off x="0" y="0"/>
                      <a:ext cx="5943600" cy="4440555"/>
                    </a:xfrm>
                    <a:prstGeom prst="rect">
                      <a:avLst/>
                    </a:prstGeom>
                  </pic:spPr>
                </pic:pic>
              </a:graphicData>
            </a:graphic>
          </wp:inline>
        </w:drawing>
      </w:r>
    </w:p>
    <w:p w14:paraId="425B8E17" w14:textId="0058C203" w:rsidR="006E1B03" w:rsidRPr="007725CF" w:rsidRDefault="006E1B03" w:rsidP="006E1B03">
      <w:pPr>
        <w:tabs>
          <w:tab w:val="left" w:pos="2081"/>
        </w:tabs>
        <w:spacing w:line="360" w:lineRule="auto"/>
        <w:jc w:val="center"/>
        <w:rPr>
          <w:sz w:val="26"/>
          <w:szCs w:val="26"/>
        </w:rPr>
      </w:pPr>
      <w:r w:rsidRPr="007725CF">
        <w:rPr>
          <w:sz w:val="26"/>
          <w:szCs w:val="26"/>
        </w:rPr>
        <w:t xml:space="preserve">Hình </w:t>
      </w:r>
      <w:r w:rsidR="00236472" w:rsidRPr="007725CF">
        <w:rPr>
          <w:sz w:val="26"/>
          <w:szCs w:val="26"/>
        </w:rPr>
        <w:t>2.5</w:t>
      </w:r>
      <w:r w:rsidRPr="007725CF">
        <w:rPr>
          <w:sz w:val="26"/>
          <w:szCs w:val="26"/>
        </w:rPr>
        <w:t xml:space="preserve"> </w:t>
      </w:r>
      <w:r w:rsidRPr="007725CF">
        <w:rPr>
          <w:sz w:val="26"/>
          <w:szCs w:val="26"/>
        </w:rPr>
        <w:t>: Sơ đồ hoạt động tra cứu phiếu đặt vé</w:t>
      </w:r>
    </w:p>
    <w:p w14:paraId="24F099AA" w14:textId="77777777" w:rsidR="000A1970" w:rsidRPr="003B24F9" w:rsidRDefault="000A1970" w:rsidP="003B24F9">
      <w:pPr>
        <w:spacing w:line="360" w:lineRule="auto"/>
        <w:ind w:left="360"/>
        <w:jc w:val="both"/>
        <w:rPr>
          <w:sz w:val="26"/>
          <w:szCs w:val="26"/>
        </w:rPr>
      </w:pPr>
    </w:p>
    <w:p w14:paraId="59B8B027" w14:textId="0B9DF3DD" w:rsidR="0004759D" w:rsidRPr="00F01601" w:rsidRDefault="0004759D" w:rsidP="0004759D">
      <w:pPr>
        <w:spacing w:line="360" w:lineRule="auto"/>
        <w:ind w:left="360"/>
        <w:jc w:val="both"/>
        <w:rPr>
          <w:b/>
          <w:bCs/>
          <w:sz w:val="26"/>
          <w:szCs w:val="26"/>
        </w:rPr>
      </w:pPr>
      <w:r w:rsidRPr="00F01601">
        <w:rPr>
          <w:b/>
          <w:bCs/>
          <w:sz w:val="26"/>
          <w:szCs w:val="26"/>
        </w:rPr>
        <w:t>2.</w:t>
      </w:r>
      <w:r w:rsidR="00CF2979" w:rsidRPr="00F01601">
        <w:rPr>
          <w:b/>
          <w:bCs/>
          <w:sz w:val="26"/>
          <w:szCs w:val="26"/>
        </w:rPr>
        <w:t>2</w:t>
      </w:r>
      <w:r w:rsidRPr="00F01601">
        <w:rPr>
          <w:b/>
          <w:bCs/>
          <w:sz w:val="26"/>
          <w:szCs w:val="26"/>
        </w:rPr>
        <w:t>.2.</w:t>
      </w:r>
      <w:r w:rsidR="00A83972">
        <w:rPr>
          <w:b/>
          <w:bCs/>
          <w:sz w:val="26"/>
          <w:szCs w:val="26"/>
        </w:rPr>
        <w:t>4</w:t>
      </w:r>
      <w:r w:rsidRPr="00F01601">
        <w:rPr>
          <w:b/>
          <w:bCs/>
          <w:sz w:val="26"/>
          <w:szCs w:val="26"/>
        </w:rPr>
        <w:t xml:space="preserve">. </w:t>
      </w:r>
      <w:r w:rsidR="007F4159" w:rsidRPr="00F01601">
        <w:rPr>
          <w:b/>
          <w:bCs/>
          <w:sz w:val="26"/>
          <w:szCs w:val="26"/>
        </w:rPr>
        <w:t>Mô hình nghiệp vụ thanh toán</w:t>
      </w:r>
    </w:p>
    <w:p w14:paraId="6D30DA99" w14:textId="3F4F9346" w:rsidR="006C6309" w:rsidRPr="00F01601" w:rsidRDefault="00F91C2A" w:rsidP="00203778">
      <w:pPr>
        <w:pStyle w:val="ListParagraph"/>
        <w:numPr>
          <w:ilvl w:val="0"/>
          <w:numId w:val="14"/>
        </w:numPr>
        <w:spacing w:line="360" w:lineRule="auto"/>
        <w:jc w:val="both"/>
        <w:rPr>
          <w:sz w:val="26"/>
          <w:szCs w:val="26"/>
        </w:rPr>
      </w:pPr>
      <w:r w:rsidRPr="00F01601">
        <w:rPr>
          <w:sz w:val="26"/>
          <w:szCs w:val="26"/>
        </w:rPr>
        <w:t>N</w:t>
      </w:r>
      <w:r w:rsidRPr="00F01601">
        <w:rPr>
          <w:sz w:val="26"/>
          <w:szCs w:val="26"/>
          <w:lang w:val="vi-VN"/>
        </w:rPr>
        <w:t>ghiệp vụ thanh toán</w:t>
      </w:r>
    </w:p>
    <w:p w14:paraId="6730C712" w14:textId="2AB04ACA" w:rsidR="00F81BFC" w:rsidRPr="00F01601" w:rsidRDefault="003F059D" w:rsidP="00203778">
      <w:pPr>
        <w:pStyle w:val="ListParagraph"/>
        <w:numPr>
          <w:ilvl w:val="0"/>
          <w:numId w:val="16"/>
        </w:numPr>
        <w:spacing w:line="360" w:lineRule="auto"/>
        <w:jc w:val="both"/>
        <w:rPr>
          <w:sz w:val="26"/>
          <w:szCs w:val="26"/>
        </w:rPr>
      </w:pPr>
      <w:r w:rsidRPr="00F01601">
        <w:rPr>
          <w:sz w:val="26"/>
          <w:szCs w:val="26"/>
          <w:lang w:val="vi-VN"/>
        </w:rPr>
        <w:t>Thừa tác viên</w:t>
      </w:r>
      <w:r w:rsidR="00234359" w:rsidRPr="00F01601">
        <w:rPr>
          <w:sz w:val="26"/>
          <w:szCs w:val="26"/>
        </w:rPr>
        <w:t xml:space="preserve">: </w:t>
      </w:r>
      <w:r w:rsidR="00684F6E" w:rsidRPr="00F01601">
        <w:rPr>
          <w:sz w:val="26"/>
          <w:szCs w:val="26"/>
          <w:lang w:val="vi-VN"/>
        </w:rPr>
        <w:t>khách hàng</w:t>
      </w:r>
      <w:r w:rsidR="00234359" w:rsidRPr="00F01601">
        <w:rPr>
          <w:sz w:val="26"/>
          <w:szCs w:val="26"/>
        </w:rPr>
        <w:t>,</w:t>
      </w:r>
      <w:r w:rsidR="00FC0F33" w:rsidRPr="00F01601">
        <w:rPr>
          <w:sz w:val="26"/>
          <w:szCs w:val="26"/>
          <w:lang w:val="vi-VN"/>
        </w:rPr>
        <w:t xml:space="preserve"> nhân viên</w:t>
      </w:r>
      <w:r w:rsidR="00234359" w:rsidRPr="00F01601">
        <w:rPr>
          <w:sz w:val="26"/>
          <w:szCs w:val="26"/>
        </w:rPr>
        <w:t>.</w:t>
      </w:r>
    </w:p>
    <w:p w14:paraId="308653DB" w14:textId="7A448539" w:rsidR="00032D02" w:rsidRPr="00F01601" w:rsidRDefault="00234359" w:rsidP="00203778">
      <w:pPr>
        <w:pStyle w:val="ListParagraph"/>
        <w:numPr>
          <w:ilvl w:val="0"/>
          <w:numId w:val="16"/>
        </w:numPr>
        <w:spacing w:line="360" w:lineRule="auto"/>
        <w:jc w:val="both"/>
        <w:rPr>
          <w:sz w:val="26"/>
          <w:szCs w:val="26"/>
        </w:rPr>
      </w:pPr>
      <w:r w:rsidRPr="00F01601">
        <w:rPr>
          <w:sz w:val="26"/>
          <w:szCs w:val="26"/>
        </w:rPr>
        <w:t>T</w:t>
      </w:r>
      <w:r w:rsidR="00B33D89" w:rsidRPr="00F01601">
        <w:rPr>
          <w:sz w:val="26"/>
          <w:szCs w:val="26"/>
          <w:lang w:val="vi-VN"/>
        </w:rPr>
        <w:t>hực thể nghiệp vụ</w:t>
      </w:r>
      <w:r w:rsidRPr="00F01601">
        <w:rPr>
          <w:sz w:val="26"/>
          <w:szCs w:val="26"/>
        </w:rPr>
        <w:t>:</w:t>
      </w:r>
      <w:r w:rsidR="00275FC2" w:rsidRPr="00F01601">
        <w:rPr>
          <w:sz w:val="26"/>
          <w:szCs w:val="26"/>
          <w:lang w:val="vi-VN"/>
        </w:rPr>
        <w:t xml:space="preserve"> danh mục</w:t>
      </w:r>
      <w:r w:rsidRPr="00F01601">
        <w:rPr>
          <w:sz w:val="26"/>
          <w:szCs w:val="26"/>
        </w:rPr>
        <w:t xml:space="preserve"> vé, </w:t>
      </w:r>
      <w:r w:rsidRPr="00F01601">
        <w:rPr>
          <w:sz w:val="26"/>
          <w:szCs w:val="26"/>
          <w:lang w:val="vi-VN"/>
        </w:rPr>
        <w:t>giá vé</w:t>
      </w:r>
    </w:p>
    <w:p w14:paraId="27615FBB" w14:textId="09AFCCB0" w:rsidR="00BF1CBD" w:rsidRPr="00D479B6" w:rsidRDefault="00FB3474" w:rsidP="00203778">
      <w:pPr>
        <w:pStyle w:val="ListParagraph"/>
        <w:numPr>
          <w:ilvl w:val="0"/>
          <w:numId w:val="14"/>
        </w:numPr>
        <w:spacing w:line="360" w:lineRule="auto"/>
        <w:jc w:val="both"/>
        <w:rPr>
          <w:sz w:val="26"/>
          <w:szCs w:val="26"/>
        </w:rPr>
      </w:pPr>
      <w:r w:rsidRPr="00F01601">
        <w:rPr>
          <w:sz w:val="26"/>
          <w:szCs w:val="26"/>
          <w:lang w:val="vi-VN"/>
        </w:rPr>
        <w:t>Mô tả</w:t>
      </w:r>
      <w:r w:rsidRPr="00F01601">
        <w:rPr>
          <w:sz w:val="26"/>
          <w:szCs w:val="26"/>
        </w:rPr>
        <w:t xml:space="preserve"> bằng</w:t>
      </w:r>
      <w:r w:rsidRPr="00F01601">
        <w:rPr>
          <w:sz w:val="26"/>
          <w:szCs w:val="26"/>
          <w:lang w:val="vi-VN"/>
        </w:rPr>
        <w:t xml:space="preserve"> văn bản</w:t>
      </w:r>
    </w:p>
    <w:p w14:paraId="36CB9919" w14:textId="77777777" w:rsidR="00BF1CBD" w:rsidRPr="00F01601" w:rsidRDefault="00BF1CBD" w:rsidP="00BF1CBD">
      <w:pPr>
        <w:pStyle w:val="ListParagraph"/>
        <w:spacing w:line="360" w:lineRule="auto"/>
        <w:jc w:val="both"/>
        <w:rPr>
          <w:sz w:val="26"/>
          <w:szCs w:val="26"/>
        </w:rPr>
      </w:pPr>
    </w:p>
    <w:tbl>
      <w:tblPr>
        <w:tblStyle w:val="TableGrid"/>
        <w:tblW w:w="0" w:type="auto"/>
        <w:tblInd w:w="720" w:type="dxa"/>
        <w:tblLook w:val="04A0" w:firstRow="1" w:lastRow="0" w:firstColumn="1" w:lastColumn="0" w:noHBand="0" w:noVBand="1"/>
      </w:tblPr>
      <w:tblGrid>
        <w:gridCol w:w="8630"/>
      </w:tblGrid>
      <w:tr w:rsidR="00E10234" w:rsidRPr="00F01601" w14:paraId="5AAE0155" w14:textId="77777777" w:rsidTr="00E10234">
        <w:tc>
          <w:tcPr>
            <w:tcW w:w="9350" w:type="dxa"/>
          </w:tcPr>
          <w:p w14:paraId="0472C2D7" w14:textId="77777777" w:rsidR="00CE00DB" w:rsidRPr="00F01601" w:rsidRDefault="00CE00DB" w:rsidP="00CE00DB">
            <w:pPr>
              <w:pStyle w:val="ListParagraph"/>
              <w:spacing w:line="360" w:lineRule="auto"/>
              <w:ind w:left="0"/>
              <w:jc w:val="both"/>
              <w:rPr>
                <w:b/>
                <w:bCs/>
                <w:sz w:val="26"/>
                <w:szCs w:val="26"/>
              </w:rPr>
            </w:pPr>
            <w:r w:rsidRPr="00F01601">
              <w:rPr>
                <w:b/>
                <w:bCs/>
                <w:sz w:val="26"/>
                <w:szCs w:val="26"/>
              </w:rPr>
              <w:t>Use case nghiệp vụ: Thanh toán</w:t>
            </w:r>
          </w:p>
          <w:p w14:paraId="075172CE" w14:textId="67374718" w:rsidR="00E10234" w:rsidRPr="00F01601" w:rsidRDefault="00CE00DB" w:rsidP="00CE00DB">
            <w:pPr>
              <w:pStyle w:val="ListParagraph"/>
              <w:spacing w:line="360" w:lineRule="auto"/>
              <w:ind w:left="0"/>
              <w:jc w:val="both"/>
              <w:rPr>
                <w:sz w:val="26"/>
                <w:szCs w:val="26"/>
              </w:rPr>
            </w:pPr>
            <w:r w:rsidRPr="00F01601">
              <w:rPr>
                <w:sz w:val="26"/>
                <w:szCs w:val="26"/>
              </w:rPr>
              <w:t>Use case bắt đầu sau khi khách hàng đặt</w:t>
            </w:r>
            <w:r w:rsidR="00EE2B94" w:rsidRPr="00F01601">
              <w:rPr>
                <w:sz w:val="26"/>
                <w:szCs w:val="26"/>
              </w:rPr>
              <w:t xml:space="preserve"> vé online</w:t>
            </w:r>
            <w:r w:rsidRPr="00F01601">
              <w:rPr>
                <w:sz w:val="26"/>
                <w:szCs w:val="26"/>
              </w:rPr>
              <w:t>. Mục tiêu của use case nhằm cung cấp quy trình xử lý</w:t>
            </w:r>
            <w:r w:rsidR="00EE2B94" w:rsidRPr="00F01601">
              <w:rPr>
                <w:sz w:val="26"/>
                <w:szCs w:val="26"/>
              </w:rPr>
              <w:t xml:space="preserve"> </w:t>
            </w:r>
            <w:r w:rsidRPr="00F01601">
              <w:rPr>
                <w:sz w:val="26"/>
                <w:szCs w:val="26"/>
              </w:rPr>
              <w:t>thanh toán hóa đơn cho khách hàng</w:t>
            </w:r>
            <w:r w:rsidR="00133502" w:rsidRPr="00F01601">
              <w:rPr>
                <w:sz w:val="26"/>
                <w:szCs w:val="26"/>
              </w:rPr>
              <w:t>.</w:t>
            </w:r>
          </w:p>
        </w:tc>
      </w:tr>
      <w:tr w:rsidR="00E10234" w:rsidRPr="00F01601" w14:paraId="27D46E5D" w14:textId="77777777" w:rsidTr="00E10234">
        <w:tc>
          <w:tcPr>
            <w:tcW w:w="9350" w:type="dxa"/>
          </w:tcPr>
          <w:p w14:paraId="2678771C" w14:textId="77777777" w:rsidR="007775D2" w:rsidRPr="00F01601" w:rsidRDefault="007775D2" w:rsidP="00A505D6">
            <w:pPr>
              <w:pStyle w:val="ListParagraph"/>
              <w:spacing w:line="360" w:lineRule="auto"/>
              <w:ind w:left="0"/>
              <w:jc w:val="both"/>
              <w:rPr>
                <w:b/>
                <w:bCs/>
                <w:sz w:val="26"/>
                <w:szCs w:val="26"/>
              </w:rPr>
            </w:pPr>
            <w:r w:rsidRPr="00F01601">
              <w:rPr>
                <w:b/>
                <w:bCs/>
                <w:sz w:val="26"/>
                <w:szCs w:val="26"/>
              </w:rPr>
              <w:t>Các dòng cơ bản:</w:t>
            </w:r>
          </w:p>
          <w:p w14:paraId="6329CA46" w14:textId="29E94D55" w:rsidR="007775D2" w:rsidRPr="00F01601" w:rsidRDefault="007775D2" w:rsidP="00A505D6">
            <w:pPr>
              <w:pStyle w:val="ListParagraph"/>
              <w:spacing w:line="360" w:lineRule="auto"/>
              <w:ind w:left="0"/>
              <w:jc w:val="both"/>
              <w:rPr>
                <w:sz w:val="26"/>
                <w:szCs w:val="26"/>
              </w:rPr>
            </w:pPr>
            <w:r w:rsidRPr="00F01601">
              <w:rPr>
                <w:sz w:val="26"/>
                <w:szCs w:val="26"/>
              </w:rPr>
              <w:lastRenderedPageBreak/>
              <w:t xml:space="preserve">1. Khi khách hàng đặt </w:t>
            </w:r>
            <w:r w:rsidR="00B2155D" w:rsidRPr="00F01601">
              <w:rPr>
                <w:sz w:val="26"/>
                <w:szCs w:val="26"/>
              </w:rPr>
              <w:t>vé</w:t>
            </w:r>
            <w:r w:rsidRPr="00F01601">
              <w:rPr>
                <w:sz w:val="26"/>
                <w:szCs w:val="26"/>
              </w:rPr>
              <w:t xml:space="preserve"> </w:t>
            </w:r>
            <w:r w:rsidR="0074771A" w:rsidRPr="00F01601">
              <w:rPr>
                <w:sz w:val="26"/>
                <w:szCs w:val="26"/>
              </w:rPr>
              <w:t>online</w:t>
            </w:r>
            <w:r w:rsidRPr="00F01601">
              <w:rPr>
                <w:sz w:val="26"/>
                <w:szCs w:val="26"/>
              </w:rPr>
              <w:t xml:space="preserve"> tại </w:t>
            </w:r>
            <w:r w:rsidR="0074771A" w:rsidRPr="00F01601">
              <w:rPr>
                <w:sz w:val="26"/>
                <w:szCs w:val="26"/>
              </w:rPr>
              <w:t>web</w:t>
            </w:r>
            <w:r w:rsidRPr="00F01601">
              <w:rPr>
                <w:sz w:val="26"/>
                <w:szCs w:val="26"/>
              </w:rPr>
              <w:t xml:space="preserve"> </w:t>
            </w:r>
            <w:r w:rsidR="00364ECA" w:rsidRPr="00F01601">
              <w:rPr>
                <w:sz w:val="26"/>
                <w:szCs w:val="26"/>
              </w:rPr>
              <w:t>hệ thống</w:t>
            </w:r>
            <w:r w:rsidRPr="00F01601">
              <w:rPr>
                <w:sz w:val="26"/>
                <w:szCs w:val="26"/>
              </w:rPr>
              <w:t xml:space="preserve"> sẽ yêu cầu</w:t>
            </w:r>
            <w:r w:rsidR="00364ECA" w:rsidRPr="00F01601">
              <w:rPr>
                <w:sz w:val="26"/>
                <w:szCs w:val="26"/>
              </w:rPr>
              <w:t xml:space="preserve"> </w:t>
            </w:r>
            <w:r w:rsidRPr="00F01601">
              <w:rPr>
                <w:sz w:val="26"/>
                <w:szCs w:val="26"/>
              </w:rPr>
              <w:t xml:space="preserve">khách hàng </w:t>
            </w:r>
            <w:r w:rsidR="00364ECA" w:rsidRPr="00F01601">
              <w:rPr>
                <w:sz w:val="26"/>
                <w:szCs w:val="26"/>
              </w:rPr>
              <w:t>điền thông tin đầy đủ</w:t>
            </w:r>
            <w:r w:rsidR="005007B4" w:rsidRPr="00F01601">
              <w:rPr>
                <w:sz w:val="26"/>
                <w:szCs w:val="26"/>
              </w:rPr>
              <w:t>:</w:t>
            </w:r>
            <w:r w:rsidR="00CF1C5A" w:rsidRPr="00F01601">
              <w:rPr>
                <w:sz w:val="26"/>
                <w:szCs w:val="26"/>
              </w:rPr>
              <w:t xml:space="preserve"> chọn số ghế, toa, ngày và giờ mình muốn đi</w:t>
            </w:r>
            <w:r w:rsidR="00461885" w:rsidRPr="00F01601">
              <w:rPr>
                <w:sz w:val="26"/>
                <w:szCs w:val="26"/>
              </w:rPr>
              <w:t>, thông tin cá nhân,..</w:t>
            </w:r>
          </w:p>
          <w:p w14:paraId="5CDCA32A" w14:textId="3BC7A5E4" w:rsidR="007775D2" w:rsidRPr="00F01601" w:rsidRDefault="00A330BE" w:rsidP="00A505D6">
            <w:pPr>
              <w:pStyle w:val="ListParagraph"/>
              <w:spacing w:line="360" w:lineRule="auto"/>
              <w:ind w:left="0"/>
              <w:jc w:val="both"/>
              <w:rPr>
                <w:sz w:val="26"/>
                <w:szCs w:val="26"/>
              </w:rPr>
            </w:pPr>
            <w:r>
              <w:rPr>
                <w:sz w:val="26"/>
                <w:szCs w:val="26"/>
              </w:rPr>
              <w:t>2</w:t>
            </w:r>
            <w:r w:rsidR="007775D2" w:rsidRPr="00F01601">
              <w:rPr>
                <w:sz w:val="26"/>
                <w:szCs w:val="26"/>
              </w:rPr>
              <w:t xml:space="preserve">. </w:t>
            </w:r>
            <w:r w:rsidR="00327424" w:rsidRPr="00F01601">
              <w:rPr>
                <w:sz w:val="26"/>
                <w:szCs w:val="26"/>
              </w:rPr>
              <w:t>Kiểm tra hóa đơn và x</w:t>
            </w:r>
            <w:r w:rsidR="002A3666" w:rsidRPr="00F01601">
              <w:rPr>
                <w:sz w:val="26"/>
                <w:szCs w:val="26"/>
              </w:rPr>
              <w:t>ác nhận</w:t>
            </w:r>
            <w:r w:rsidR="00C74171" w:rsidRPr="00F01601">
              <w:rPr>
                <w:sz w:val="26"/>
                <w:szCs w:val="26"/>
              </w:rPr>
              <w:t xml:space="preserve"> thông tin</w:t>
            </w:r>
            <w:r w:rsidR="007775D2" w:rsidRPr="00F01601">
              <w:rPr>
                <w:sz w:val="26"/>
                <w:szCs w:val="26"/>
              </w:rPr>
              <w:t>.</w:t>
            </w:r>
          </w:p>
          <w:p w14:paraId="176C5F65" w14:textId="627ED428" w:rsidR="007775D2" w:rsidRPr="00F01601" w:rsidRDefault="00A330BE" w:rsidP="00A505D6">
            <w:pPr>
              <w:pStyle w:val="ListParagraph"/>
              <w:spacing w:line="360" w:lineRule="auto"/>
              <w:ind w:left="0"/>
              <w:jc w:val="both"/>
              <w:rPr>
                <w:sz w:val="26"/>
                <w:szCs w:val="26"/>
              </w:rPr>
            </w:pPr>
            <w:r>
              <w:rPr>
                <w:sz w:val="26"/>
                <w:szCs w:val="26"/>
              </w:rPr>
              <w:t>3</w:t>
            </w:r>
            <w:r w:rsidR="007775D2" w:rsidRPr="00F01601">
              <w:rPr>
                <w:sz w:val="26"/>
                <w:szCs w:val="26"/>
              </w:rPr>
              <w:t xml:space="preserve">. </w:t>
            </w:r>
            <w:r w:rsidR="00637D9E" w:rsidRPr="00F01601">
              <w:rPr>
                <w:sz w:val="26"/>
                <w:szCs w:val="26"/>
              </w:rPr>
              <w:t xml:space="preserve">Thanh toán: bằng </w:t>
            </w:r>
            <w:r w:rsidR="00817818" w:rsidRPr="00F01601">
              <w:rPr>
                <w:sz w:val="26"/>
                <w:szCs w:val="26"/>
              </w:rPr>
              <w:t>ngân hàng</w:t>
            </w:r>
            <w:r w:rsidR="00637D9E" w:rsidRPr="00F01601">
              <w:rPr>
                <w:sz w:val="26"/>
                <w:szCs w:val="26"/>
              </w:rPr>
              <w:t xml:space="preserve"> hoặc </w:t>
            </w:r>
            <w:r w:rsidR="00817818" w:rsidRPr="00F01601">
              <w:rPr>
                <w:sz w:val="26"/>
                <w:szCs w:val="26"/>
              </w:rPr>
              <w:t>ví điện tử</w:t>
            </w:r>
          </w:p>
          <w:p w14:paraId="6075F211" w14:textId="28C0F810" w:rsidR="00E10234" w:rsidRPr="00F01601" w:rsidRDefault="00367704" w:rsidP="00A505D6">
            <w:pPr>
              <w:pStyle w:val="ListParagraph"/>
              <w:spacing w:line="360" w:lineRule="auto"/>
              <w:ind w:left="0"/>
              <w:jc w:val="both"/>
              <w:rPr>
                <w:sz w:val="26"/>
                <w:szCs w:val="26"/>
              </w:rPr>
            </w:pPr>
            <w:r>
              <w:rPr>
                <w:sz w:val="26"/>
                <w:szCs w:val="26"/>
              </w:rPr>
              <w:t>4</w:t>
            </w:r>
            <w:r w:rsidR="007775D2" w:rsidRPr="00F01601">
              <w:rPr>
                <w:sz w:val="26"/>
                <w:szCs w:val="26"/>
              </w:rPr>
              <w:t xml:space="preserve">. </w:t>
            </w:r>
            <w:r w:rsidR="00637D9E" w:rsidRPr="00F01601">
              <w:rPr>
                <w:sz w:val="26"/>
                <w:szCs w:val="26"/>
              </w:rPr>
              <w:t>Hệ thống xuất hóa đơn  để khách hàng kiểm tra thông tin hóa đơn.</w:t>
            </w:r>
          </w:p>
        </w:tc>
      </w:tr>
      <w:tr w:rsidR="00E10234" w:rsidRPr="00F01601" w14:paraId="16FBD9BC" w14:textId="77777777" w:rsidTr="00E10234">
        <w:tc>
          <w:tcPr>
            <w:tcW w:w="9350" w:type="dxa"/>
          </w:tcPr>
          <w:p w14:paraId="59875695" w14:textId="77777777" w:rsidR="00DC19A8" w:rsidRPr="00F01601" w:rsidRDefault="002872B0" w:rsidP="002872B0">
            <w:pPr>
              <w:pStyle w:val="ListParagraph"/>
              <w:spacing w:line="360" w:lineRule="auto"/>
              <w:ind w:left="0"/>
              <w:jc w:val="both"/>
              <w:rPr>
                <w:b/>
                <w:bCs/>
                <w:sz w:val="26"/>
                <w:szCs w:val="26"/>
              </w:rPr>
            </w:pPr>
            <w:r w:rsidRPr="00F01601">
              <w:rPr>
                <w:b/>
                <w:bCs/>
                <w:sz w:val="26"/>
                <w:szCs w:val="26"/>
              </w:rPr>
              <w:lastRenderedPageBreak/>
              <w:t>Các dòng thay thế:</w:t>
            </w:r>
          </w:p>
          <w:p w14:paraId="09D7B176" w14:textId="424E4B99" w:rsidR="002872B0" w:rsidRPr="00F01601" w:rsidRDefault="00DC19A8" w:rsidP="002872B0">
            <w:pPr>
              <w:pStyle w:val="ListParagraph"/>
              <w:spacing w:line="360" w:lineRule="auto"/>
              <w:ind w:left="0"/>
              <w:jc w:val="both"/>
              <w:rPr>
                <w:b/>
                <w:bCs/>
                <w:sz w:val="26"/>
                <w:szCs w:val="26"/>
              </w:rPr>
            </w:pPr>
            <w:r w:rsidRPr="00F01601">
              <w:rPr>
                <w:sz w:val="26"/>
                <w:szCs w:val="26"/>
              </w:rPr>
              <w:t>K</w:t>
            </w:r>
            <w:r w:rsidR="002872B0" w:rsidRPr="00F01601">
              <w:rPr>
                <w:sz w:val="26"/>
                <w:szCs w:val="26"/>
              </w:rPr>
              <w:t xml:space="preserve">hách hàng đặt </w:t>
            </w:r>
            <w:r w:rsidRPr="00F01601">
              <w:rPr>
                <w:sz w:val="26"/>
                <w:szCs w:val="26"/>
              </w:rPr>
              <w:t>vé</w:t>
            </w:r>
            <w:r w:rsidR="002872B0" w:rsidRPr="00F01601">
              <w:rPr>
                <w:sz w:val="26"/>
                <w:szCs w:val="26"/>
              </w:rPr>
              <w:t xml:space="preserve"> qua website thì sau khi </w:t>
            </w:r>
            <w:r w:rsidR="00415BB9" w:rsidRPr="00F01601">
              <w:rPr>
                <w:sz w:val="26"/>
                <w:szCs w:val="26"/>
              </w:rPr>
              <w:t xml:space="preserve">đến ga muốn nhận vé </w:t>
            </w:r>
            <w:r w:rsidR="00BD58AA" w:rsidRPr="00F01601">
              <w:rPr>
                <w:sz w:val="26"/>
                <w:szCs w:val="26"/>
              </w:rPr>
              <w:t xml:space="preserve">cần đưa thông tin </w:t>
            </w:r>
            <w:r w:rsidR="0076195A" w:rsidRPr="00F01601">
              <w:rPr>
                <w:sz w:val="26"/>
                <w:szCs w:val="26"/>
              </w:rPr>
              <w:t xml:space="preserve">hóa đơn </w:t>
            </w:r>
            <w:r w:rsidR="003917E5" w:rsidRPr="00F01601">
              <w:rPr>
                <w:sz w:val="26"/>
                <w:szCs w:val="26"/>
              </w:rPr>
              <w:t xml:space="preserve">cho </w:t>
            </w:r>
            <w:r w:rsidR="009B07F4" w:rsidRPr="00F01601">
              <w:rPr>
                <w:sz w:val="26"/>
                <w:szCs w:val="26"/>
              </w:rPr>
              <w:t>nhân viên</w:t>
            </w:r>
            <w:r w:rsidR="003464C2" w:rsidRPr="00F01601">
              <w:rPr>
                <w:sz w:val="26"/>
                <w:szCs w:val="26"/>
              </w:rPr>
              <w:t xml:space="preserve"> xuất vé.</w:t>
            </w:r>
          </w:p>
          <w:p w14:paraId="1B9AA6C0" w14:textId="3AA8E7EB" w:rsidR="00E10234" w:rsidRPr="00F01601" w:rsidRDefault="002872B0" w:rsidP="00437F61">
            <w:pPr>
              <w:pStyle w:val="ListParagraph"/>
              <w:spacing w:line="360" w:lineRule="auto"/>
              <w:ind w:left="0"/>
              <w:jc w:val="both"/>
              <w:rPr>
                <w:sz w:val="26"/>
                <w:szCs w:val="26"/>
              </w:rPr>
            </w:pPr>
            <w:r w:rsidRPr="00F01601">
              <w:rPr>
                <w:sz w:val="26"/>
                <w:szCs w:val="26"/>
              </w:rPr>
              <w:t xml:space="preserve">Xử lý thanh toán: Nếu khách hàng </w:t>
            </w:r>
            <w:r w:rsidR="00437F61" w:rsidRPr="00F01601">
              <w:rPr>
                <w:sz w:val="26"/>
                <w:szCs w:val="26"/>
              </w:rPr>
              <w:t>thanh toán</w:t>
            </w:r>
            <w:r w:rsidR="00290475" w:rsidRPr="00F01601">
              <w:rPr>
                <w:sz w:val="26"/>
                <w:szCs w:val="26"/>
              </w:rPr>
              <w:t xml:space="preserve"> không</w:t>
            </w:r>
            <w:r w:rsidR="002E08C1" w:rsidRPr="00F01601">
              <w:rPr>
                <w:sz w:val="26"/>
                <w:szCs w:val="26"/>
              </w:rPr>
              <w:t xml:space="preserve"> được hệ thống sẽ báo lỗi</w:t>
            </w:r>
            <w:r w:rsidR="008A5BBE" w:rsidRPr="00F01601">
              <w:rPr>
                <w:sz w:val="26"/>
                <w:szCs w:val="26"/>
              </w:rPr>
              <w:t xml:space="preserve"> và </w:t>
            </w:r>
            <w:r w:rsidR="00AF533C" w:rsidRPr="00F01601">
              <w:rPr>
                <w:sz w:val="26"/>
                <w:szCs w:val="26"/>
              </w:rPr>
              <w:t>đưa vào quá trình chờ xử lý</w:t>
            </w:r>
            <w:r w:rsidRPr="00F01601">
              <w:rPr>
                <w:sz w:val="26"/>
                <w:szCs w:val="26"/>
              </w:rPr>
              <w:t>.</w:t>
            </w:r>
          </w:p>
        </w:tc>
      </w:tr>
    </w:tbl>
    <w:p w14:paraId="4196972E" w14:textId="77777777" w:rsidR="00E10234" w:rsidRPr="00F01601" w:rsidRDefault="00E10234" w:rsidP="00E10234">
      <w:pPr>
        <w:pStyle w:val="ListParagraph"/>
        <w:spacing w:line="360" w:lineRule="auto"/>
        <w:jc w:val="both"/>
        <w:rPr>
          <w:sz w:val="26"/>
          <w:szCs w:val="26"/>
        </w:rPr>
      </w:pPr>
    </w:p>
    <w:p w14:paraId="575A2D61" w14:textId="084F43E8" w:rsidR="00FB3474" w:rsidRPr="00F01601" w:rsidRDefault="00F81BFC" w:rsidP="00203778">
      <w:pPr>
        <w:pStyle w:val="ListParagraph"/>
        <w:numPr>
          <w:ilvl w:val="0"/>
          <w:numId w:val="14"/>
        </w:numPr>
        <w:spacing w:line="360" w:lineRule="auto"/>
        <w:jc w:val="both"/>
        <w:rPr>
          <w:sz w:val="26"/>
          <w:szCs w:val="26"/>
        </w:rPr>
      </w:pPr>
      <w:r w:rsidRPr="00F01601">
        <w:rPr>
          <w:sz w:val="26"/>
          <w:szCs w:val="26"/>
        </w:rPr>
        <w:t>S</w:t>
      </w:r>
      <w:r w:rsidRPr="00F01601">
        <w:rPr>
          <w:sz w:val="26"/>
          <w:szCs w:val="26"/>
          <w:lang w:val="vi-VN"/>
        </w:rPr>
        <w:t>ơ đồ hoạt động</w:t>
      </w:r>
    </w:p>
    <w:p w14:paraId="66AD8723" w14:textId="26D8B604" w:rsidR="000A1970" w:rsidRDefault="00D60E60" w:rsidP="000A1970">
      <w:pPr>
        <w:spacing w:line="360" w:lineRule="auto"/>
        <w:ind w:left="360"/>
        <w:jc w:val="both"/>
        <w:rPr>
          <w:sz w:val="26"/>
          <w:szCs w:val="26"/>
        </w:rPr>
      </w:pPr>
      <w:r w:rsidRPr="00D60E60">
        <w:rPr>
          <w:noProof/>
          <w:sz w:val="26"/>
          <w:szCs w:val="26"/>
        </w:rPr>
        <w:lastRenderedPageBreak/>
        <w:drawing>
          <wp:inline distT="0" distB="0" distL="0" distR="0" wp14:anchorId="62CB8C0C" wp14:editId="2DAD82A9">
            <wp:extent cx="5177589" cy="4956324"/>
            <wp:effectExtent l="0" t="0" r="4445"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5"/>
                    <a:stretch>
                      <a:fillRect/>
                    </a:stretch>
                  </pic:blipFill>
                  <pic:spPr>
                    <a:xfrm>
                      <a:off x="0" y="0"/>
                      <a:ext cx="5189762" cy="4967977"/>
                    </a:xfrm>
                    <a:prstGeom prst="rect">
                      <a:avLst/>
                    </a:prstGeom>
                  </pic:spPr>
                </pic:pic>
              </a:graphicData>
            </a:graphic>
          </wp:inline>
        </w:drawing>
      </w:r>
    </w:p>
    <w:p w14:paraId="40B8027A" w14:textId="77777777" w:rsidR="000A1970" w:rsidRDefault="000A1970" w:rsidP="004241FA">
      <w:pPr>
        <w:spacing w:line="360" w:lineRule="auto"/>
        <w:ind w:left="360"/>
        <w:jc w:val="center"/>
        <w:rPr>
          <w:sz w:val="26"/>
          <w:szCs w:val="26"/>
        </w:rPr>
      </w:pPr>
    </w:p>
    <w:p w14:paraId="3E394D5B" w14:textId="254BF49D" w:rsidR="000A1970" w:rsidRPr="000A1970" w:rsidRDefault="00236472" w:rsidP="004241FA">
      <w:pPr>
        <w:spacing w:line="360" w:lineRule="auto"/>
        <w:ind w:left="360"/>
        <w:jc w:val="center"/>
        <w:rPr>
          <w:sz w:val="26"/>
          <w:szCs w:val="26"/>
        </w:rPr>
      </w:pPr>
      <w:r>
        <w:rPr>
          <w:sz w:val="26"/>
          <w:szCs w:val="26"/>
        </w:rPr>
        <w:t xml:space="preserve">Hình 2.6: </w:t>
      </w:r>
      <w:r w:rsidR="004241FA">
        <w:rPr>
          <w:sz w:val="26"/>
          <w:szCs w:val="26"/>
        </w:rPr>
        <w:t>Sơ đồ hoạt động thanh toán</w:t>
      </w:r>
    </w:p>
    <w:p w14:paraId="4C4D7FE6" w14:textId="5BBA1B8E" w:rsidR="0056717A" w:rsidRPr="00F01601" w:rsidRDefault="0054641D" w:rsidP="0056717A">
      <w:pPr>
        <w:spacing w:line="360" w:lineRule="auto"/>
        <w:ind w:left="360"/>
        <w:jc w:val="both"/>
        <w:rPr>
          <w:b/>
          <w:bCs/>
          <w:sz w:val="26"/>
          <w:szCs w:val="26"/>
        </w:rPr>
      </w:pPr>
      <w:r w:rsidRPr="00F01601">
        <w:rPr>
          <w:b/>
          <w:bCs/>
          <w:sz w:val="26"/>
          <w:szCs w:val="26"/>
        </w:rPr>
        <w:t>2.2.2.</w:t>
      </w:r>
      <w:r w:rsidR="00A83972">
        <w:rPr>
          <w:b/>
          <w:bCs/>
          <w:sz w:val="26"/>
          <w:szCs w:val="26"/>
        </w:rPr>
        <w:t>5</w:t>
      </w:r>
      <w:r w:rsidRPr="00F01601">
        <w:rPr>
          <w:b/>
          <w:bCs/>
          <w:sz w:val="26"/>
          <w:szCs w:val="26"/>
        </w:rPr>
        <w:t xml:space="preserve">. Mô </w:t>
      </w:r>
      <w:r w:rsidRPr="00F01601">
        <w:rPr>
          <w:b/>
          <w:bCs/>
          <w:sz w:val="26"/>
          <w:szCs w:val="26"/>
          <w:lang w:val="vi-VN"/>
        </w:rPr>
        <w:t xml:space="preserve">hình hóa nghiệp vụ xuất </w:t>
      </w:r>
      <w:r w:rsidRPr="00F01601">
        <w:rPr>
          <w:b/>
          <w:bCs/>
          <w:sz w:val="26"/>
          <w:szCs w:val="26"/>
        </w:rPr>
        <w:t>vé</w:t>
      </w:r>
    </w:p>
    <w:p w14:paraId="44CECC8C" w14:textId="27853884" w:rsidR="0054641D" w:rsidRPr="00F01601" w:rsidRDefault="0054641D" w:rsidP="0054641D">
      <w:pPr>
        <w:spacing w:line="360" w:lineRule="auto"/>
        <w:jc w:val="both"/>
        <w:rPr>
          <w:sz w:val="26"/>
          <w:szCs w:val="26"/>
        </w:rPr>
      </w:pPr>
      <w:r w:rsidRPr="00F01601">
        <w:rPr>
          <w:sz w:val="26"/>
          <w:szCs w:val="26"/>
        </w:rPr>
        <w:t xml:space="preserve">a. </w:t>
      </w:r>
      <w:r w:rsidR="006A408E" w:rsidRPr="00F01601">
        <w:rPr>
          <w:sz w:val="26"/>
          <w:szCs w:val="26"/>
          <w:lang w:val="vi-VN"/>
        </w:rPr>
        <w:t xml:space="preserve">Nghiệp vụ xuất </w:t>
      </w:r>
      <w:r w:rsidR="006A408E" w:rsidRPr="00F01601">
        <w:rPr>
          <w:sz w:val="26"/>
          <w:szCs w:val="26"/>
        </w:rPr>
        <w:t>vé</w:t>
      </w:r>
    </w:p>
    <w:p w14:paraId="05CC9892" w14:textId="257A3728" w:rsidR="006A408E" w:rsidRPr="00F01601" w:rsidRDefault="006A408E" w:rsidP="0054641D">
      <w:pPr>
        <w:spacing w:line="360" w:lineRule="auto"/>
        <w:jc w:val="both"/>
        <w:rPr>
          <w:sz w:val="26"/>
          <w:szCs w:val="26"/>
          <w:lang w:val="vi-VN"/>
        </w:rPr>
      </w:pPr>
      <w:r w:rsidRPr="00F01601">
        <w:rPr>
          <w:sz w:val="26"/>
          <w:szCs w:val="26"/>
        </w:rPr>
        <w:t>T</w:t>
      </w:r>
      <w:r w:rsidRPr="00F01601">
        <w:rPr>
          <w:sz w:val="26"/>
          <w:szCs w:val="26"/>
          <w:lang w:val="vi-VN"/>
        </w:rPr>
        <w:t>hừa tác viên</w:t>
      </w:r>
      <w:r w:rsidRPr="00F01601">
        <w:rPr>
          <w:sz w:val="26"/>
          <w:szCs w:val="26"/>
        </w:rPr>
        <w:t xml:space="preserve">: </w:t>
      </w:r>
      <w:r w:rsidRPr="00F01601">
        <w:rPr>
          <w:sz w:val="26"/>
          <w:szCs w:val="26"/>
          <w:lang w:val="vi-VN"/>
        </w:rPr>
        <w:t>nhân viên</w:t>
      </w:r>
      <w:r w:rsidRPr="00F01601">
        <w:rPr>
          <w:sz w:val="26"/>
          <w:szCs w:val="26"/>
        </w:rPr>
        <w:t xml:space="preserve"> xuất</w:t>
      </w:r>
      <w:r w:rsidRPr="00F01601">
        <w:rPr>
          <w:sz w:val="26"/>
          <w:szCs w:val="26"/>
          <w:lang w:val="vi-VN"/>
        </w:rPr>
        <w:t xml:space="preserve"> vé</w:t>
      </w:r>
    </w:p>
    <w:p w14:paraId="6AD9349C" w14:textId="515EC143" w:rsidR="006A408E" w:rsidRPr="00F01601" w:rsidRDefault="005D2CCA" w:rsidP="0054641D">
      <w:pPr>
        <w:spacing w:line="360" w:lineRule="auto"/>
        <w:jc w:val="both"/>
        <w:rPr>
          <w:sz w:val="26"/>
          <w:szCs w:val="26"/>
        </w:rPr>
      </w:pPr>
      <w:r w:rsidRPr="00F01601">
        <w:rPr>
          <w:sz w:val="26"/>
          <w:szCs w:val="26"/>
        </w:rPr>
        <w:t>T</w:t>
      </w:r>
      <w:r w:rsidR="006A408E" w:rsidRPr="00F01601">
        <w:rPr>
          <w:sz w:val="26"/>
          <w:szCs w:val="26"/>
          <w:lang w:val="vi-VN"/>
        </w:rPr>
        <w:t xml:space="preserve">hực thể nghiệp </w:t>
      </w:r>
      <w:r w:rsidR="00C63702" w:rsidRPr="00F01601">
        <w:rPr>
          <w:sz w:val="26"/>
          <w:szCs w:val="26"/>
          <w:lang w:val="vi-VN"/>
        </w:rPr>
        <w:t>vụ:</w:t>
      </w:r>
      <w:r w:rsidRPr="00F01601">
        <w:rPr>
          <w:sz w:val="26"/>
          <w:szCs w:val="26"/>
        </w:rPr>
        <w:t xml:space="preserve"> </w:t>
      </w:r>
      <w:r w:rsidR="00FE3A8A" w:rsidRPr="00F01601">
        <w:rPr>
          <w:sz w:val="26"/>
          <w:szCs w:val="26"/>
          <w:lang w:val="vi-VN"/>
        </w:rPr>
        <w:t xml:space="preserve">thông tin </w:t>
      </w:r>
      <w:r w:rsidR="00C63702" w:rsidRPr="00F01601">
        <w:rPr>
          <w:sz w:val="26"/>
          <w:szCs w:val="26"/>
        </w:rPr>
        <w:t>vé</w:t>
      </w:r>
    </w:p>
    <w:p w14:paraId="17F09D70" w14:textId="6FB95A2A" w:rsidR="00C63702" w:rsidRPr="00F01601" w:rsidRDefault="00C63702" w:rsidP="0054641D">
      <w:pPr>
        <w:spacing w:line="360" w:lineRule="auto"/>
        <w:jc w:val="both"/>
        <w:rPr>
          <w:sz w:val="26"/>
          <w:szCs w:val="26"/>
          <w:lang w:val="vi-VN"/>
        </w:rPr>
      </w:pPr>
      <w:r w:rsidRPr="00F01601">
        <w:rPr>
          <w:sz w:val="26"/>
          <w:szCs w:val="26"/>
        </w:rPr>
        <w:t xml:space="preserve">b. </w:t>
      </w:r>
      <w:r w:rsidRPr="00F01601">
        <w:rPr>
          <w:sz w:val="26"/>
          <w:szCs w:val="26"/>
          <w:lang w:val="vi-VN"/>
        </w:rPr>
        <w:t>Mô tả</w:t>
      </w:r>
      <w:r w:rsidRPr="00F01601">
        <w:rPr>
          <w:sz w:val="26"/>
          <w:szCs w:val="26"/>
        </w:rPr>
        <w:t xml:space="preserve"> bằng</w:t>
      </w:r>
      <w:r w:rsidRPr="00F01601">
        <w:rPr>
          <w:sz w:val="26"/>
          <w:szCs w:val="26"/>
          <w:lang w:val="vi-VN"/>
        </w:rPr>
        <w:t xml:space="preserve"> văn bản</w:t>
      </w:r>
    </w:p>
    <w:tbl>
      <w:tblPr>
        <w:tblStyle w:val="TableGrid"/>
        <w:tblW w:w="0" w:type="auto"/>
        <w:tblLook w:val="04A0" w:firstRow="1" w:lastRow="0" w:firstColumn="1" w:lastColumn="0" w:noHBand="0" w:noVBand="1"/>
      </w:tblPr>
      <w:tblGrid>
        <w:gridCol w:w="9350"/>
      </w:tblGrid>
      <w:tr w:rsidR="00C63702" w:rsidRPr="00F01601" w14:paraId="59C6E755" w14:textId="77777777" w:rsidTr="00C63702">
        <w:tc>
          <w:tcPr>
            <w:tcW w:w="9350" w:type="dxa"/>
          </w:tcPr>
          <w:p w14:paraId="46C0F2C4" w14:textId="77777777" w:rsidR="00C63702" w:rsidRPr="00F01601" w:rsidRDefault="00F90958" w:rsidP="00473F6F">
            <w:pPr>
              <w:spacing w:line="360" w:lineRule="auto"/>
              <w:jc w:val="both"/>
              <w:rPr>
                <w:b/>
                <w:bCs/>
                <w:sz w:val="26"/>
                <w:szCs w:val="26"/>
                <w:lang w:val="vi-VN"/>
              </w:rPr>
            </w:pPr>
            <w:r w:rsidRPr="00F01601">
              <w:rPr>
                <w:b/>
                <w:bCs/>
                <w:sz w:val="26"/>
                <w:szCs w:val="26"/>
              </w:rPr>
              <w:t>Use case</w:t>
            </w:r>
            <w:r w:rsidRPr="00F01601">
              <w:rPr>
                <w:b/>
                <w:bCs/>
                <w:sz w:val="26"/>
                <w:szCs w:val="26"/>
                <w:lang w:val="vi-VN"/>
              </w:rPr>
              <w:t xml:space="preserve"> nghiệp vụ</w:t>
            </w:r>
            <w:r w:rsidRPr="00F01601">
              <w:rPr>
                <w:b/>
                <w:bCs/>
                <w:sz w:val="26"/>
                <w:szCs w:val="26"/>
              </w:rPr>
              <w:t>:</w:t>
            </w:r>
            <w:r w:rsidRPr="00F01601">
              <w:rPr>
                <w:b/>
                <w:bCs/>
                <w:sz w:val="26"/>
                <w:szCs w:val="26"/>
                <w:lang w:val="vi-VN"/>
              </w:rPr>
              <w:t xml:space="preserve"> </w:t>
            </w:r>
            <w:r w:rsidRPr="00F01601">
              <w:rPr>
                <w:b/>
                <w:bCs/>
                <w:sz w:val="26"/>
                <w:szCs w:val="26"/>
              </w:rPr>
              <w:t>X</w:t>
            </w:r>
            <w:r w:rsidRPr="00F01601">
              <w:rPr>
                <w:b/>
                <w:bCs/>
                <w:sz w:val="26"/>
                <w:szCs w:val="26"/>
                <w:lang w:val="vi-VN"/>
              </w:rPr>
              <w:t>uất vé</w:t>
            </w:r>
          </w:p>
          <w:p w14:paraId="4A9A64A7" w14:textId="153FA2E0" w:rsidR="00F90958" w:rsidRPr="00F01601" w:rsidRDefault="00126931" w:rsidP="00473F6F">
            <w:pPr>
              <w:spacing w:line="360" w:lineRule="auto"/>
              <w:jc w:val="both"/>
              <w:rPr>
                <w:sz w:val="26"/>
                <w:szCs w:val="26"/>
              </w:rPr>
            </w:pPr>
            <w:r w:rsidRPr="00F01601">
              <w:rPr>
                <w:sz w:val="26"/>
                <w:szCs w:val="26"/>
                <w:lang w:val="vi-VN"/>
              </w:rPr>
              <w:t>U</w:t>
            </w:r>
            <w:r w:rsidRPr="00F01601">
              <w:rPr>
                <w:sz w:val="26"/>
                <w:szCs w:val="26"/>
              </w:rPr>
              <w:t>se case</w:t>
            </w:r>
            <w:r w:rsidRPr="00F01601">
              <w:rPr>
                <w:sz w:val="26"/>
                <w:szCs w:val="26"/>
                <w:lang w:val="vi-VN"/>
              </w:rPr>
              <w:t xml:space="preserve"> bắt đầu sau khi nhận yêu cầu xuất vé từ nhân viên bán </w:t>
            </w:r>
            <w:r w:rsidRPr="00F01601">
              <w:rPr>
                <w:sz w:val="26"/>
                <w:szCs w:val="26"/>
              </w:rPr>
              <w:t>vé</w:t>
            </w:r>
          </w:p>
          <w:p w14:paraId="398C6336" w14:textId="42896F7E" w:rsidR="00126931" w:rsidRPr="00F01601" w:rsidRDefault="00126931" w:rsidP="00473F6F">
            <w:pPr>
              <w:spacing w:line="360" w:lineRule="auto"/>
              <w:jc w:val="both"/>
              <w:rPr>
                <w:sz w:val="26"/>
                <w:szCs w:val="26"/>
              </w:rPr>
            </w:pPr>
            <w:r w:rsidRPr="00F01601">
              <w:rPr>
                <w:sz w:val="26"/>
                <w:szCs w:val="26"/>
                <w:lang w:val="vi-VN"/>
              </w:rPr>
              <w:t>U</w:t>
            </w:r>
            <w:r w:rsidRPr="00F01601">
              <w:rPr>
                <w:sz w:val="26"/>
                <w:szCs w:val="26"/>
              </w:rPr>
              <w:t>se case</w:t>
            </w:r>
            <w:r w:rsidRPr="00F01601">
              <w:rPr>
                <w:sz w:val="26"/>
                <w:szCs w:val="26"/>
                <w:lang w:val="vi-VN"/>
              </w:rPr>
              <w:t xml:space="preserve"> mô tả quá trình xuất </w:t>
            </w:r>
            <w:r w:rsidRPr="00F01601">
              <w:rPr>
                <w:sz w:val="26"/>
                <w:szCs w:val="26"/>
              </w:rPr>
              <w:t>vé</w:t>
            </w:r>
          </w:p>
        </w:tc>
      </w:tr>
      <w:tr w:rsidR="00C63702" w:rsidRPr="00F01601" w14:paraId="6ECA3D60" w14:textId="77777777" w:rsidTr="00C63702">
        <w:tc>
          <w:tcPr>
            <w:tcW w:w="9350" w:type="dxa"/>
          </w:tcPr>
          <w:p w14:paraId="36BF7E50" w14:textId="68766281" w:rsidR="00C63702" w:rsidRPr="00F01601" w:rsidRDefault="007E2F5E" w:rsidP="00473F6F">
            <w:pPr>
              <w:spacing w:line="360" w:lineRule="auto"/>
              <w:jc w:val="both"/>
              <w:rPr>
                <w:b/>
                <w:bCs/>
                <w:sz w:val="26"/>
                <w:szCs w:val="26"/>
              </w:rPr>
            </w:pPr>
            <w:r w:rsidRPr="00F01601">
              <w:rPr>
                <w:b/>
                <w:bCs/>
                <w:sz w:val="26"/>
                <w:szCs w:val="26"/>
              </w:rPr>
              <w:lastRenderedPageBreak/>
              <w:t>C</w:t>
            </w:r>
            <w:r w:rsidR="00126931" w:rsidRPr="00F01601">
              <w:rPr>
                <w:b/>
                <w:bCs/>
                <w:sz w:val="26"/>
                <w:szCs w:val="26"/>
                <w:lang w:val="vi-VN"/>
              </w:rPr>
              <w:t>ác dòng cơ bản</w:t>
            </w:r>
            <w:r w:rsidR="00126931" w:rsidRPr="00F01601">
              <w:rPr>
                <w:b/>
                <w:bCs/>
                <w:sz w:val="26"/>
                <w:szCs w:val="26"/>
              </w:rPr>
              <w:t>:</w:t>
            </w:r>
          </w:p>
          <w:p w14:paraId="5672C874" w14:textId="3D8AA3AD" w:rsidR="00126931" w:rsidRPr="00F01601" w:rsidRDefault="000C1201" w:rsidP="00203778">
            <w:pPr>
              <w:pStyle w:val="NoSpacing"/>
              <w:numPr>
                <w:ilvl w:val="0"/>
                <w:numId w:val="19"/>
              </w:numPr>
              <w:spacing w:line="360" w:lineRule="auto"/>
              <w:jc w:val="both"/>
              <w:rPr>
                <w:sz w:val="26"/>
                <w:szCs w:val="26"/>
              </w:rPr>
            </w:pPr>
            <w:r w:rsidRPr="00F01601">
              <w:rPr>
                <w:sz w:val="26"/>
                <w:szCs w:val="26"/>
              </w:rPr>
              <w:t>N</w:t>
            </w:r>
            <w:r w:rsidR="00126931" w:rsidRPr="00F01601">
              <w:rPr>
                <w:sz w:val="26"/>
                <w:szCs w:val="26"/>
                <w:lang w:val="vi-VN"/>
              </w:rPr>
              <w:t>hân viên</w:t>
            </w:r>
            <w:r w:rsidR="00FF0745" w:rsidRPr="00F01601">
              <w:rPr>
                <w:sz w:val="26"/>
                <w:szCs w:val="26"/>
                <w:lang w:val="vi-VN"/>
              </w:rPr>
              <w:t xml:space="preserve"> </w:t>
            </w:r>
            <w:r w:rsidR="0023092A" w:rsidRPr="00F01601">
              <w:rPr>
                <w:sz w:val="26"/>
                <w:szCs w:val="26"/>
              </w:rPr>
              <w:t>xuất vé sẽ</w:t>
            </w:r>
            <w:r w:rsidR="00FF0745" w:rsidRPr="00F01601">
              <w:rPr>
                <w:sz w:val="26"/>
                <w:szCs w:val="26"/>
                <w:lang w:val="vi-VN"/>
              </w:rPr>
              <w:t xml:space="preserve"> tiến hành kiểm tra </w:t>
            </w:r>
            <w:r w:rsidR="00040ECE" w:rsidRPr="00F01601">
              <w:rPr>
                <w:sz w:val="26"/>
                <w:szCs w:val="26"/>
              </w:rPr>
              <w:t xml:space="preserve">thông tin mã vé (code vé) của </w:t>
            </w:r>
            <w:r w:rsidR="00C404AD" w:rsidRPr="00F01601">
              <w:rPr>
                <w:sz w:val="26"/>
                <w:szCs w:val="26"/>
              </w:rPr>
              <w:t xml:space="preserve">hành </w:t>
            </w:r>
            <w:r w:rsidR="00040ECE" w:rsidRPr="00F01601">
              <w:rPr>
                <w:sz w:val="26"/>
                <w:szCs w:val="26"/>
              </w:rPr>
              <w:t>khách cung cấp</w:t>
            </w:r>
            <w:r w:rsidR="0041031E" w:rsidRPr="00F01601">
              <w:rPr>
                <w:sz w:val="26"/>
                <w:szCs w:val="26"/>
              </w:rPr>
              <w:t xml:space="preserve"> để xuất hóa đơn khi mua vé điện tử tại thời điểm đó.</w:t>
            </w:r>
          </w:p>
          <w:p w14:paraId="74773750" w14:textId="77777777" w:rsidR="00826AB2" w:rsidRPr="00F01601" w:rsidRDefault="008417A5" w:rsidP="00203778">
            <w:pPr>
              <w:pStyle w:val="ListParagraph"/>
              <w:numPr>
                <w:ilvl w:val="0"/>
                <w:numId w:val="19"/>
              </w:numPr>
              <w:spacing w:line="360" w:lineRule="auto"/>
              <w:jc w:val="both"/>
              <w:rPr>
                <w:sz w:val="26"/>
                <w:szCs w:val="26"/>
              </w:rPr>
            </w:pPr>
            <w:r w:rsidRPr="00F01601">
              <w:rPr>
                <w:sz w:val="26"/>
                <w:szCs w:val="26"/>
              </w:rPr>
              <w:t>Xuất</w:t>
            </w:r>
            <w:r w:rsidR="00312C26" w:rsidRPr="00F01601">
              <w:rPr>
                <w:sz w:val="26"/>
                <w:szCs w:val="26"/>
                <w:lang w:val="vi-VN"/>
              </w:rPr>
              <w:t xml:space="preserve"> vé trên hệ thống</w:t>
            </w:r>
          </w:p>
          <w:p w14:paraId="3EA5841E" w14:textId="1AAB9C5F" w:rsidR="008417A5" w:rsidRPr="00F01601" w:rsidRDefault="008417A5" w:rsidP="00203778">
            <w:pPr>
              <w:pStyle w:val="ListParagraph"/>
              <w:numPr>
                <w:ilvl w:val="0"/>
                <w:numId w:val="19"/>
              </w:numPr>
              <w:spacing w:line="360" w:lineRule="auto"/>
              <w:jc w:val="both"/>
              <w:rPr>
                <w:sz w:val="26"/>
                <w:szCs w:val="26"/>
              </w:rPr>
            </w:pPr>
            <w:r w:rsidRPr="00F01601">
              <w:rPr>
                <w:sz w:val="26"/>
                <w:szCs w:val="26"/>
              </w:rPr>
              <w:t>Xuất</w:t>
            </w:r>
            <w:r w:rsidRPr="00F01601">
              <w:rPr>
                <w:sz w:val="26"/>
                <w:szCs w:val="26"/>
                <w:lang w:val="vi-VN"/>
              </w:rPr>
              <w:t xml:space="preserve"> vé thành công</w:t>
            </w:r>
          </w:p>
        </w:tc>
      </w:tr>
      <w:tr w:rsidR="00C63702" w:rsidRPr="00F01601" w14:paraId="50F28AC2" w14:textId="77777777" w:rsidTr="00C63702">
        <w:tc>
          <w:tcPr>
            <w:tcW w:w="9350" w:type="dxa"/>
          </w:tcPr>
          <w:p w14:paraId="13555DB6" w14:textId="77777777" w:rsidR="00C63702" w:rsidRPr="00F01601" w:rsidRDefault="002B510C" w:rsidP="00473F6F">
            <w:pPr>
              <w:spacing w:line="360" w:lineRule="auto"/>
              <w:jc w:val="both"/>
              <w:rPr>
                <w:b/>
                <w:bCs/>
                <w:sz w:val="26"/>
                <w:szCs w:val="26"/>
              </w:rPr>
            </w:pPr>
            <w:r w:rsidRPr="00F01601">
              <w:rPr>
                <w:b/>
                <w:bCs/>
                <w:sz w:val="26"/>
                <w:szCs w:val="26"/>
              </w:rPr>
              <w:t>Các</w:t>
            </w:r>
            <w:r w:rsidR="00D05367" w:rsidRPr="00F01601">
              <w:rPr>
                <w:b/>
                <w:bCs/>
                <w:sz w:val="26"/>
                <w:szCs w:val="26"/>
                <w:lang w:val="vi-VN"/>
              </w:rPr>
              <w:t xml:space="preserve"> dòng thay thế</w:t>
            </w:r>
            <w:r w:rsidR="00D05367" w:rsidRPr="00F01601">
              <w:rPr>
                <w:b/>
                <w:bCs/>
                <w:sz w:val="26"/>
                <w:szCs w:val="26"/>
              </w:rPr>
              <w:t>:</w:t>
            </w:r>
          </w:p>
          <w:p w14:paraId="5FA17AD8" w14:textId="42CFFA3F" w:rsidR="00760FCE" w:rsidRPr="00F01601" w:rsidRDefault="00840040" w:rsidP="00473F6F">
            <w:pPr>
              <w:spacing w:line="360" w:lineRule="auto"/>
              <w:jc w:val="both"/>
              <w:rPr>
                <w:sz w:val="26"/>
                <w:szCs w:val="26"/>
              </w:rPr>
            </w:pPr>
            <w:r w:rsidRPr="00F01601">
              <w:rPr>
                <w:sz w:val="26"/>
                <w:szCs w:val="26"/>
              </w:rPr>
              <w:t>T</w:t>
            </w:r>
            <w:r w:rsidR="00632679" w:rsidRPr="00F01601">
              <w:rPr>
                <w:sz w:val="26"/>
                <w:szCs w:val="26"/>
                <w:lang w:val="vi-VN"/>
              </w:rPr>
              <w:t xml:space="preserve">ại bước </w:t>
            </w:r>
            <w:r w:rsidRPr="00F01601">
              <w:rPr>
                <w:sz w:val="26"/>
                <w:szCs w:val="26"/>
              </w:rPr>
              <w:t>1</w:t>
            </w:r>
            <w:r w:rsidR="007957DB" w:rsidRPr="00F01601">
              <w:rPr>
                <w:sz w:val="26"/>
                <w:szCs w:val="26"/>
                <w:lang w:val="vi-VN"/>
              </w:rPr>
              <w:t xml:space="preserve"> nếu nhân viên </w:t>
            </w:r>
            <w:r w:rsidRPr="00F01601">
              <w:rPr>
                <w:sz w:val="26"/>
                <w:szCs w:val="26"/>
              </w:rPr>
              <w:t>xuấ</w:t>
            </w:r>
            <w:r w:rsidR="007957DB" w:rsidRPr="00F01601">
              <w:rPr>
                <w:sz w:val="26"/>
                <w:szCs w:val="26"/>
                <w:lang w:val="vi-VN"/>
              </w:rPr>
              <w:t>t vé</w:t>
            </w:r>
            <w:r w:rsidR="009D7D52" w:rsidRPr="00F01601">
              <w:rPr>
                <w:sz w:val="26"/>
                <w:szCs w:val="26"/>
                <w:lang w:val="vi-VN"/>
              </w:rPr>
              <w:t xml:space="preserve"> kiểm tra</w:t>
            </w:r>
            <w:r w:rsidR="003F50F8" w:rsidRPr="00F01601">
              <w:rPr>
                <w:sz w:val="26"/>
                <w:szCs w:val="26"/>
                <w:lang w:val="vi-VN"/>
              </w:rPr>
              <w:t xml:space="preserve"> thông tin không chính xác</w:t>
            </w:r>
            <w:r w:rsidR="00D02EAA" w:rsidRPr="00F01601">
              <w:rPr>
                <w:sz w:val="26"/>
                <w:szCs w:val="26"/>
                <w:lang w:val="vi-VN"/>
              </w:rPr>
              <w:t xml:space="preserve"> hoặc</w:t>
            </w:r>
            <w:r w:rsidR="00E107C4" w:rsidRPr="00F01601">
              <w:rPr>
                <w:sz w:val="26"/>
                <w:szCs w:val="26"/>
                <w:lang w:val="vi-VN"/>
              </w:rPr>
              <w:t xml:space="preserve"> vé đã hết hạn sử dụng</w:t>
            </w:r>
            <w:r w:rsidR="00760FCE" w:rsidRPr="00F01601">
              <w:rPr>
                <w:sz w:val="26"/>
                <w:szCs w:val="26"/>
              </w:rPr>
              <w:t xml:space="preserve"> thì kết thúc</w:t>
            </w:r>
            <w:r w:rsidR="00AE4642" w:rsidRPr="00F01601">
              <w:rPr>
                <w:sz w:val="26"/>
                <w:szCs w:val="26"/>
              </w:rPr>
              <w:t>(dừng in vé)</w:t>
            </w:r>
            <w:r w:rsidR="00760FCE" w:rsidRPr="00F01601">
              <w:rPr>
                <w:sz w:val="26"/>
                <w:szCs w:val="26"/>
              </w:rPr>
              <w:t>.</w:t>
            </w:r>
          </w:p>
        </w:tc>
      </w:tr>
    </w:tbl>
    <w:p w14:paraId="1CF93066" w14:textId="77777777" w:rsidR="00FC1068" w:rsidRDefault="00FC1068" w:rsidP="00C07B24">
      <w:pPr>
        <w:spacing w:before="240" w:line="360" w:lineRule="auto"/>
        <w:jc w:val="both"/>
        <w:rPr>
          <w:sz w:val="26"/>
          <w:szCs w:val="26"/>
        </w:rPr>
      </w:pPr>
    </w:p>
    <w:p w14:paraId="136D60CA" w14:textId="0D40C1D9" w:rsidR="00C63702" w:rsidRPr="00F01601" w:rsidRDefault="000D3D9A" w:rsidP="00C07B24">
      <w:pPr>
        <w:spacing w:before="240" w:line="360" w:lineRule="auto"/>
        <w:jc w:val="both"/>
        <w:rPr>
          <w:sz w:val="26"/>
          <w:szCs w:val="26"/>
        </w:rPr>
      </w:pPr>
      <w:r>
        <w:rPr>
          <w:sz w:val="26"/>
          <w:szCs w:val="26"/>
        </w:rPr>
        <w:t>c. Sơ đồ hoạt động</w:t>
      </w:r>
    </w:p>
    <w:p w14:paraId="06C12618" w14:textId="2FCE2BA7" w:rsidR="000A1970" w:rsidRPr="00F01601" w:rsidRDefault="008D21A2" w:rsidP="0054641D">
      <w:pPr>
        <w:spacing w:line="360" w:lineRule="auto"/>
        <w:jc w:val="both"/>
        <w:rPr>
          <w:sz w:val="26"/>
          <w:szCs w:val="26"/>
        </w:rPr>
      </w:pPr>
      <w:r w:rsidRPr="008D21A2">
        <w:rPr>
          <w:noProof/>
          <w:sz w:val="26"/>
          <w:szCs w:val="26"/>
        </w:rPr>
        <w:drawing>
          <wp:inline distT="0" distB="0" distL="0" distR="0" wp14:anchorId="1ABC0912" wp14:editId="6471EF2A">
            <wp:extent cx="5958840" cy="304800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6"/>
                    <a:stretch>
                      <a:fillRect/>
                    </a:stretch>
                  </pic:blipFill>
                  <pic:spPr>
                    <a:xfrm>
                      <a:off x="0" y="0"/>
                      <a:ext cx="5969792" cy="3053602"/>
                    </a:xfrm>
                    <a:prstGeom prst="rect">
                      <a:avLst/>
                    </a:prstGeom>
                  </pic:spPr>
                </pic:pic>
              </a:graphicData>
            </a:graphic>
          </wp:inline>
        </w:drawing>
      </w:r>
    </w:p>
    <w:p w14:paraId="7FFF3F06" w14:textId="42583A7B" w:rsidR="00C07B24" w:rsidRDefault="00C07B24" w:rsidP="007725CF">
      <w:pPr>
        <w:spacing w:line="360" w:lineRule="auto"/>
        <w:ind w:left="1440"/>
        <w:jc w:val="center"/>
        <w:rPr>
          <w:sz w:val="26"/>
          <w:szCs w:val="26"/>
        </w:rPr>
      </w:pPr>
      <w:r w:rsidRPr="008608DD">
        <w:rPr>
          <w:sz w:val="26"/>
          <w:szCs w:val="26"/>
        </w:rPr>
        <w:t>Hình 2.</w:t>
      </w:r>
      <w:r w:rsidR="004241FA">
        <w:rPr>
          <w:sz w:val="26"/>
          <w:szCs w:val="26"/>
        </w:rPr>
        <w:t>7</w:t>
      </w:r>
      <w:r w:rsidRPr="008608DD">
        <w:rPr>
          <w:sz w:val="26"/>
          <w:szCs w:val="26"/>
        </w:rPr>
        <w:t xml:space="preserve">. </w:t>
      </w:r>
      <w:r w:rsidR="008608DD" w:rsidRPr="008608DD">
        <w:rPr>
          <w:sz w:val="26"/>
          <w:szCs w:val="26"/>
        </w:rPr>
        <w:t>Sơ đồ hoạt động</w:t>
      </w:r>
      <w:r w:rsidRPr="008608DD">
        <w:rPr>
          <w:sz w:val="26"/>
          <w:szCs w:val="26"/>
          <w:lang w:val="vi-VN"/>
        </w:rPr>
        <w:t xml:space="preserve"> nghiệp vụ xuất </w:t>
      </w:r>
      <w:r w:rsidRPr="008608DD">
        <w:rPr>
          <w:sz w:val="26"/>
          <w:szCs w:val="26"/>
        </w:rPr>
        <w:t>vé</w:t>
      </w:r>
    </w:p>
    <w:p w14:paraId="7F13427E" w14:textId="77777777" w:rsidR="007B72AF" w:rsidRDefault="007B72AF" w:rsidP="008608DD">
      <w:pPr>
        <w:spacing w:line="360" w:lineRule="auto"/>
        <w:ind w:left="1440"/>
        <w:jc w:val="both"/>
        <w:rPr>
          <w:sz w:val="26"/>
          <w:szCs w:val="26"/>
        </w:rPr>
      </w:pPr>
    </w:p>
    <w:p w14:paraId="6B39EC42" w14:textId="23D4A8BC" w:rsidR="007B72AF" w:rsidRDefault="007B72AF" w:rsidP="008608DD">
      <w:pPr>
        <w:spacing w:line="360" w:lineRule="auto"/>
        <w:ind w:left="1440"/>
        <w:jc w:val="both"/>
        <w:rPr>
          <w:sz w:val="26"/>
          <w:szCs w:val="26"/>
        </w:rPr>
      </w:pPr>
    </w:p>
    <w:p w14:paraId="3CD11032" w14:textId="77777777" w:rsidR="007B72AF" w:rsidRDefault="007B72AF" w:rsidP="008608DD">
      <w:pPr>
        <w:spacing w:line="360" w:lineRule="auto"/>
        <w:ind w:left="1440"/>
        <w:jc w:val="both"/>
        <w:rPr>
          <w:sz w:val="26"/>
          <w:szCs w:val="26"/>
        </w:rPr>
      </w:pPr>
    </w:p>
    <w:p w14:paraId="7FAD1D93" w14:textId="77777777" w:rsidR="007B72AF" w:rsidRDefault="007B72AF" w:rsidP="008608DD">
      <w:pPr>
        <w:spacing w:line="360" w:lineRule="auto"/>
        <w:ind w:left="1440"/>
        <w:jc w:val="both"/>
        <w:rPr>
          <w:sz w:val="26"/>
          <w:szCs w:val="26"/>
        </w:rPr>
      </w:pPr>
    </w:p>
    <w:p w14:paraId="59EEBF79" w14:textId="77777777" w:rsidR="007B72AF" w:rsidRDefault="007B72AF" w:rsidP="008608DD">
      <w:pPr>
        <w:spacing w:line="360" w:lineRule="auto"/>
        <w:ind w:left="1440"/>
        <w:jc w:val="both"/>
        <w:rPr>
          <w:sz w:val="26"/>
          <w:szCs w:val="26"/>
        </w:rPr>
      </w:pPr>
    </w:p>
    <w:p w14:paraId="6E81B126" w14:textId="77777777" w:rsidR="007B72AF" w:rsidRDefault="007B72AF" w:rsidP="008608DD">
      <w:pPr>
        <w:spacing w:line="360" w:lineRule="auto"/>
        <w:ind w:left="1440"/>
        <w:jc w:val="both"/>
        <w:rPr>
          <w:sz w:val="26"/>
          <w:szCs w:val="26"/>
        </w:rPr>
      </w:pPr>
    </w:p>
    <w:p w14:paraId="4A689A07" w14:textId="77777777" w:rsidR="007B72AF" w:rsidRDefault="007B72AF" w:rsidP="008608DD">
      <w:pPr>
        <w:spacing w:line="360" w:lineRule="auto"/>
        <w:ind w:left="1440"/>
        <w:jc w:val="both"/>
        <w:rPr>
          <w:sz w:val="26"/>
          <w:szCs w:val="26"/>
        </w:rPr>
      </w:pPr>
    </w:p>
    <w:p w14:paraId="0A58ADAA" w14:textId="77777777" w:rsidR="007B72AF" w:rsidRDefault="007B72AF" w:rsidP="008608DD">
      <w:pPr>
        <w:spacing w:line="360" w:lineRule="auto"/>
        <w:ind w:left="1440"/>
        <w:jc w:val="both"/>
        <w:rPr>
          <w:sz w:val="26"/>
          <w:szCs w:val="26"/>
        </w:rPr>
      </w:pPr>
    </w:p>
    <w:p w14:paraId="764D6F42" w14:textId="3B98F03A" w:rsidR="007B72AF" w:rsidRPr="00A34830" w:rsidRDefault="001744EE" w:rsidP="007B72AF">
      <w:pPr>
        <w:spacing w:line="360" w:lineRule="auto"/>
        <w:ind w:left="1440"/>
        <w:jc w:val="both"/>
        <w:rPr>
          <w:b/>
          <w:bCs/>
          <w:sz w:val="26"/>
          <w:szCs w:val="26"/>
        </w:rPr>
      </w:pPr>
      <w:r w:rsidRPr="00A34830">
        <w:rPr>
          <w:b/>
          <w:bCs/>
          <w:sz w:val="26"/>
          <w:szCs w:val="26"/>
        </w:rPr>
        <w:t>Sơ đồ tuần tự</w:t>
      </w:r>
      <w:r w:rsidR="001A2298" w:rsidRPr="00A34830">
        <w:rPr>
          <w:b/>
          <w:bCs/>
          <w:sz w:val="26"/>
          <w:szCs w:val="26"/>
        </w:rPr>
        <w:t>:</w:t>
      </w:r>
      <w:r w:rsidRPr="00A34830">
        <w:rPr>
          <w:b/>
          <w:bCs/>
          <w:sz w:val="26"/>
          <w:szCs w:val="26"/>
        </w:rPr>
        <w:t xml:space="preserve"> </w:t>
      </w:r>
      <w:r w:rsidR="00042D2E" w:rsidRPr="00A34830">
        <w:rPr>
          <w:b/>
          <w:bCs/>
          <w:sz w:val="26"/>
          <w:szCs w:val="26"/>
        </w:rPr>
        <w:t xml:space="preserve">Tra cứu </w:t>
      </w:r>
      <w:r w:rsidR="00205B1C" w:rsidRPr="00A34830">
        <w:rPr>
          <w:b/>
          <w:bCs/>
          <w:sz w:val="26"/>
          <w:szCs w:val="26"/>
        </w:rPr>
        <w:t>thông tin</w:t>
      </w:r>
      <w:r w:rsidR="001A2298" w:rsidRPr="00A34830">
        <w:rPr>
          <w:b/>
          <w:bCs/>
          <w:sz w:val="26"/>
          <w:szCs w:val="26"/>
        </w:rPr>
        <w:t xml:space="preserve"> chuyến tàu</w:t>
      </w:r>
    </w:p>
    <w:p w14:paraId="37017133" w14:textId="42EB828D" w:rsidR="007B72AF" w:rsidRDefault="007B72AF" w:rsidP="008608DD">
      <w:pPr>
        <w:spacing w:line="360" w:lineRule="auto"/>
        <w:ind w:left="1440"/>
        <w:jc w:val="both"/>
        <w:rPr>
          <w:sz w:val="26"/>
          <w:szCs w:val="26"/>
        </w:rPr>
      </w:pPr>
    </w:p>
    <w:p w14:paraId="516A151D" w14:textId="57CEEF8F" w:rsidR="007B72AF" w:rsidRDefault="007B72AF" w:rsidP="008608DD">
      <w:pPr>
        <w:spacing w:line="360" w:lineRule="auto"/>
        <w:ind w:left="1440"/>
        <w:jc w:val="both"/>
        <w:rPr>
          <w:sz w:val="26"/>
          <w:szCs w:val="26"/>
        </w:rPr>
      </w:pPr>
      <w:r w:rsidRPr="007B72AF">
        <w:rPr>
          <w:noProof/>
          <w:sz w:val="26"/>
          <w:szCs w:val="26"/>
        </w:rPr>
        <w:drawing>
          <wp:anchor distT="0" distB="0" distL="114300" distR="114300" simplePos="0" relativeHeight="251658243" behindDoc="0" locked="0" layoutInCell="1" allowOverlap="1" wp14:anchorId="581957B7" wp14:editId="586F812E">
            <wp:simplePos x="0" y="0"/>
            <wp:positionH relativeFrom="margin">
              <wp:posOffset>49530</wp:posOffset>
            </wp:positionH>
            <wp:positionV relativeFrom="paragraph">
              <wp:posOffset>240030</wp:posOffset>
            </wp:positionV>
            <wp:extent cx="6157595" cy="519366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57595" cy="5193665"/>
                    </a:xfrm>
                    <a:prstGeom prst="rect">
                      <a:avLst/>
                    </a:prstGeom>
                  </pic:spPr>
                </pic:pic>
              </a:graphicData>
            </a:graphic>
            <wp14:sizeRelH relativeFrom="margin">
              <wp14:pctWidth>0</wp14:pctWidth>
            </wp14:sizeRelH>
            <wp14:sizeRelV relativeFrom="margin">
              <wp14:pctHeight>0</wp14:pctHeight>
            </wp14:sizeRelV>
          </wp:anchor>
        </w:drawing>
      </w:r>
    </w:p>
    <w:p w14:paraId="28717971" w14:textId="77777777" w:rsidR="005D56F9" w:rsidRPr="005D56F9" w:rsidRDefault="004241FA" w:rsidP="005D56F9">
      <w:pPr>
        <w:spacing w:line="360" w:lineRule="auto"/>
        <w:ind w:left="1440"/>
        <w:jc w:val="center"/>
        <w:rPr>
          <w:sz w:val="26"/>
          <w:szCs w:val="26"/>
        </w:rPr>
      </w:pPr>
      <w:r w:rsidRPr="005D56F9">
        <w:rPr>
          <w:sz w:val="26"/>
          <w:szCs w:val="26"/>
        </w:rPr>
        <w:t>Hình 2.8</w:t>
      </w:r>
      <w:r w:rsidR="005D56F9" w:rsidRPr="005D56F9">
        <w:rPr>
          <w:sz w:val="26"/>
          <w:szCs w:val="26"/>
        </w:rPr>
        <w:t>: Sơ đồ tuần tự: Tra cứu thông tin chuyến tàu</w:t>
      </w:r>
    </w:p>
    <w:p w14:paraId="65DCC3B1" w14:textId="244CAB03" w:rsidR="007B72AF" w:rsidRDefault="007B72AF" w:rsidP="007725CF">
      <w:pPr>
        <w:spacing w:line="360" w:lineRule="auto"/>
        <w:ind w:left="1440"/>
        <w:jc w:val="center"/>
        <w:rPr>
          <w:sz w:val="26"/>
          <w:szCs w:val="26"/>
        </w:rPr>
      </w:pPr>
    </w:p>
    <w:p w14:paraId="48477F92" w14:textId="77777777" w:rsidR="007B72AF" w:rsidRDefault="007B72AF" w:rsidP="008608DD">
      <w:pPr>
        <w:spacing w:line="360" w:lineRule="auto"/>
        <w:ind w:left="1440"/>
        <w:jc w:val="both"/>
        <w:rPr>
          <w:sz w:val="26"/>
          <w:szCs w:val="26"/>
        </w:rPr>
      </w:pPr>
    </w:p>
    <w:p w14:paraId="6A13FDF9" w14:textId="74DDD16E" w:rsidR="007B72AF" w:rsidRDefault="007B72AF" w:rsidP="008608DD">
      <w:pPr>
        <w:spacing w:line="360" w:lineRule="auto"/>
        <w:ind w:left="1440"/>
        <w:jc w:val="both"/>
        <w:rPr>
          <w:sz w:val="26"/>
          <w:szCs w:val="26"/>
        </w:rPr>
      </w:pPr>
    </w:p>
    <w:p w14:paraId="5AFDCA85" w14:textId="1E935777" w:rsidR="007B72AF" w:rsidRDefault="007B72AF" w:rsidP="008608DD">
      <w:pPr>
        <w:spacing w:line="360" w:lineRule="auto"/>
        <w:ind w:left="1440"/>
        <w:jc w:val="both"/>
        <w:rPr>
          <w:sz w:val="26"/>
          <w:szCs w:val="26"/>
        </w:rPr>
      </w:pPr>
    </w:p>
    <w:p w14:paraId="5BA35496" w14:textId="42BEC78F" w:rsidR="007B72AF" w:rsidRDefault="007B72AF" w:rsidP="008608DD">
      <w:pPr>
        <w:spacing w:line="360" w:lineRule="auto"/>
        <w:ind w:left="1440"/>
        <w:jc w:val="both"/>
        <w:rPr>
          <w:sz w:val="26"/>
          <w:szCs w:val="26"/>
        </w:rPr>
      </w:pPr>
    </w:p>
    <w:p w14:paraId="6BE40CD0" w14:textId="017C79B7" w:rsidR="007B72AF" w:rsidRDefault="007B72AF" w:rsidP="008608DD">
      <w:pPr>
        <w:spacing w:line="360" w:lineRule="auto"/>
        <w:ind w:left="1440"/>
        <w:jc w:val="both"/>
        <w:rPr>
          <w:sz w:val="26"/>
          <w:szCs w:val="26"/>
        </w:rPr>
      </w:pPr>
    </w:p>
    <w:p w14:paraId="791A901F" w14:textId="781D8721" w:rsidR="00F9102B" w:rsidRPr="00F9102B" w:rsidRDefault="00F9102B" w:rsidP="00F9102B">
      <w:pPr>
        <w:rPr>
          <w:b/>
          <w:sz w:val="26"/>
          <w:szCs w:val="26"/>
        </w:rPr>
      </w:pPr>
      <w:r w:rsidRPr="00F9102B">
        <w:rPr>
          <w:b/>
          <w:sz w:val="26"/>
          <w:szCs w:val="26"/>
        </w:rPr>
        <w:t xml:space="preserve">Sơ đồ tuần tự </w:t>
      </w:r>
      <w:r w:rsidRPr="00F9102B">
        <w:rPr>
          <w:b/>
          <w:color w:val="000000"/>
          <w:sz w:val="26"/>
          <w:szCs w:val="26"/>
        </w:rPr>
        <w:t>Đăng nhập hệ thống</w:t>
      </w:r>
    </w:p>
    <w:p w14:paraId="31C06183" w14:textId="0D685B70" w:rsidR="00F9102B" w:rsidRDefault="00F9102B" w:rsidP="008608DD">
      <w:pPr>
        <w:spacing w:line="360" w:lineRule="auto"/>
        <w:ind w:left="1440"/>
        <w:jc w:val="both"/>
        <w:rPr>
          <w:sz w:val="26"/>
          <w:szCs w:val="26"/>
        </w:rPr>
      </w:pPr>
    </w:p>
    <w:p w14:paraId="3DAD12F4" w14:textId="795372F0" w:rsidR="00F9102B" w:rsidRDefault="00F9102B" w:rsidP="008608DD">
      <w:pPr>
        <w:spacing w:line="360" w:lineRule="auto"/>
        <w:ind w:left="1440"/>
        <w:jc w:val="both"/>
        <w:rPr>
          <w:sz w:val="26"/>
          <w:szCs w:val="26"/>
        </w:rPr>
      </w:pPr>
      <w:r w:rsidRPr="00E85F4B">
        <w:rPr>
          <w:noProof/>
          <w:sz w:val="26"/>
          <w:szCs w:val="26"/>
        </w:rPr>
        <w:drawing>
          <wp:anchor distT="0" distB="0" distL="114300" distR="114300" simplePos="0" relativeHeight="251658244" behindDoc="0" locked="0" layoutInCell="1" allowOverlap="1" wp14:anchorId="09A26F1D" wp14:editId="116D69C9">
            <wp:simplePos x="0" y="0"/>
            <wp:positionH relativeFrom="margin">
              <wp:align>left</wp:align>
            </wp:positionH>
            <wp:positionV relativeFrom="paragraph">
              <wp:posOffset>162119</wp:posOffset>
            </wp:positionV>
            <wp:extent cx="6288716" cy="451539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8716" cy="4515399"/>
                    </a:xfrm>
                    <a:prstGeom prst="rect">
                      <a:avLst/>
                    </a:prstGeom>
                  </pic:spPr>
                </pic:pic>
              </a:graphicData>
            </a:graphic>
            <wp14:sizeRelH relativeFrom="margin">
              <wp14:pctWidth>0</wp14:pctWidth>
            </wp14:sizeRelH>
            <wp14:sizeRelV relativeFrom="margin">
              <wp14:pctHeight>0</wp14:pctHeight>
            </wp14:sizeRelV>
          </wp:anchor>
        </w:drawing>
      </w:r>
    </w:p>
    <w:p w14:paraId="734980DC" w14:textId="77777777" w:rsidR="00F9102B" w:rsidRDefault="00F9102B" w:rsidP="008608DD">
      <w:pPr>
        <w:spacing w:line="360" w:lineRule="auto"/>
        <w:ind w:left="1440"/>
        <w:jc w:val="both"/>
        <w:rPr>
          <w:sz w:val="26"/>
          <w:szCs w:val="26"/>
        </w:rPr>
      </w:pPr>
    </w:p>
    <w:p w14:paraId="164B8F7B" w14:textId="77777777" w:rsidR="00F9102B" w:rsidRDefault="00F9102B" w:rsidP="008608DD">
      <w:pPr>
        <w:spacing w:line="360" w:lineRule="auto"/>
        <w:ind w:left="1440"/>
        <w:jc w:val="both"/>
        <w:rPr>
          <w:sz w:val="26"/>
          <w:szCs w:val="26"/>
        </w:rPr>
      </w:pPr>
    </w:p>
    <w:p w14:paraId="1037AD5A" w14:textId="77777777" w:rsidR="00F9102B" w:rsidRDefault="00F9102B" w:rsidP="008608DD">
      <w:pPr>
        <w:spacing w:line="360" w:lineRule="auto"/>
        <w:ind w:left="1440"/>
        <w:jc w:val="both"/>
        <w:rPr>
          <w:sz w:val="26"/>
          <w:szCs w:val="26"/>
        </w:rPr>
      </w:pPr>
    </w:p>
    <w:p w14:paraId="430C4D4A" w14:textId="77777777" w:rsidR="00F9102B" w:rsidRDefault="00F9102B" w:rsidP="008608DD">
      <w:pPr>
        <w:spacing w:line="360" w:lineRule="auto"/>
        <w:ind w:left="1440"/>
        <w:jc w:val="both"/>
        <w:rPr>
          <w:sz w:val="26"/>
          <w:szCs w:val="26"/>
        </w:rPr>
      </w:pPr>
    </w:p>
    <w:p w14:paraId="2E8E9DC6" w14:textId="77777777" w:rsidR="00F9102B" w:rsidRDefault="00F9102B" w:rsidP="008608DD">
      <w:pPr>
        <w:spacing w:line="360" w:lineRule="auto"/>
        <w:ind w:left="1440"/>
        <w:jc w:val="both"/>
        <w:rPr>
          <w:sz w:val="26"/>
          <w:szCs w:val="26"/>
        </w:rPr>
      </w:pPr>
    </w:p>
    <w:p w14:paraId="43F2309A" w14:textId="77777777" w:rsidR="00F9102B" w:rsidRDefault="00F9102B" w:rsidP="008608DD">
      <w:pPr>
        <w:spacing w:line="360" w:lineRule="auto"/>
        <w:ind w:left="1440"/>
        <w:jc w:val="both"/>
        <w:rPr>
          <w:sz w:val="26"/>
          <w:szCs w:val="26"/>
        </w:rPr>
      </w:pPr>
    </w:p>
    <w:p w14:paraId="22CF4FEC" w14:textId="77777777" w:rsidR="00F9102B" w:rsidRDefault="00F9102B" w:rsidP="008608DD">
      <w:pPr>
        <w:spacing w:line="360" w:lineRule="auto"/>
        <w:ind w:left="1440"/>
        <w:jc w:val="both"/>
        <w:rPr>
          <w:sz w:val="26"/>
          <w:szCs w:val="26"/>
        </w:rPr>
      </w:pPr>
    </w:p>
    <w:p w14:paraId="760B8508" w14:textId="77777777" w:rsidR="00F9102B" w:rsidRDefault="00F9102B" w:rsidP="008608DD">
      <w:pPr>
        <w:spacing w:line="360" w:lineRule="auto"/>
        <w:ind w:left="1440"/>
        <w:jc w:val="both"/>
        <w:rPr>
          <w:sz w:val="26"/>
          <w:szCs w:val="26"/>
        </w:rPr>
      </w:pPr>
    </w:p>
    <w:p w14:paraId="71C688DB" w14:textId="77777777" w:rsidR="00F9102B" w:rsidRDefault="00F9102B" w:rsidP="008608DD">
      <w:pPr>
        <w:spacing w:line="360" w:lineRule="auto"/>
        <w:ind w:left="1440"/>
        <w:jc w:val="both"/>
        <w:rPr>
          <w:sz w:val="26"/>
          <w:szCs w:val="26"/>
        </w:rPr>
      </w:pPr>
    </w:p>
    <w:p w14:paraId="2565F373" w14:textId="77777777" w:rsidR="00F9102B" w:rsidRDefault="00F9102B" w:rsidP="008608DD">
      <w:pPr>
        <w:spacing w:line="360" w:lineRule="auto"/>
        <w:ind w:left="1440"/>
        <w:jc w:val="both"/>
        <w:rPr>
          <w:sz w:val="26"/>
          <w:szCs w:val="26"/>
        </w:rPr>
      </w:pPr>
    </w:p>
    <w:p w14:paraId="5969992A" w14:textId="77777777" w:rsidR="00F9102B" w:rsidRDefault="00F9102B" w:rsidP="008608DD">
      <w:pPr>
        <w:spacing w:line="360" w:lineRule="auto"/>
        <w:ind w:left="1440"/>
        <w:jc w:val="both"/>
        <w:rPr>
          <w:sz w:val="26"/>
          <w:szCs w:val="26"/>
        </w:rPr>
      </w:pPr>
    </w:p>
    <w:p w14:paraId="1D635496" w14:textId="77777777" w:rsidR="00F9102B" w:rsidRDefault="00F9102B" w:rsidP="008608DD">
      <w:pPr>
        <w:spacing w:line="360" w:lineRule="auto"/>
        <w:ind w:left="1440"/>
        <w:jc w:val="both"/>
        <w:rPr>
          <w:sz w:val="26"/>
          <w:szCs w:val="26"/>
        </w:rPr>
      </w:pPr>
    </w:p>
    <w:p w14:paraId="47543E7A" w14:textId="77777777" w:rsidR="00F9102B" w:rsidRDefault="00F9102B" w:rsidP="008608DD">
      <w:pPr>
        <w:spacing w:line="360" w:lineRule="auto"/>
        <w:ind w:left="1440"/>
        <w:jc w:val="both"/>
        <w:rPr>
          <w:sz w:val="26"/>
          <w:szCs w:val="26"/>
        </w:rPr>
      </w:pPr>
    </w:p>
    <w:p w14:paraId="088CE7C1" w14:textId="77777777" w:rsidR="00F9102B" w:rsidRDefault="00F9102B" w:rsidP="008608DD">
      <w:pPr>
        <w:spacing w:line="360" w:lineRule="auto"/>
        <w:ind w:left="1440"/>
        <w:jc w:val="both"/>
        <w:rPr>
          <w:sz w:val="26"/>
          <w:szCs w:val="26"/>
        </w:rPr>
      </w:pPr>
    </w:p>
    <w:p w14:paraId="3AD24E01" w14:textId="77777777" w:rsidR="00F9102B" w:rsidRDefault="00F9102B" w:rsidP="005D56F9">
      <w:pPr>
        <w:spacing w:line="360" w:lineRule="auto"/>
        <w:jc w:val="both"/>
        <w:rPr>
          <w:sz w:val="26"/>
          <w:szCs w:val="26"/>
        </w:rPr>
      </w:pPr>
    </w:p>
    <w:p w14:paraId="0260309C" w14:textId="77777777" w:rsidR="00F9102B" w:rsidRDefault="00F9102B" w:rsidP="005D56F9">
      <w:pPr>
        <w:spacing w:line="360" w:lineRule="auto"/>
        <w:ind w:left="1440"/>
        <w:jc w:val="center"/>
        <w:rPr>
          <w:sz w:val="26"/>
          <w:szCs w:val="26"/>
        </w:rPr>
      </w:pPr>
    </w:p>
    <w:p w14:paraId="7F8209EE" w14:textId="77777777" w:rsidR="005D56F9" w:rsidRPr="005D56F9" w:rsidRDefault="004241FA" w:rsidP="005D56F9">
      <w:pPr>
        <w:jc w:val="center"/>
        <w:rPr>
          <w:sz w:val="26"/>
          <w:szCs w:val="26"/>
        </w:rPr>
      </w:pPr>
      <w:r w:rsidRPr="005D56F9">
        <w:rPr>
          <w:sz w:val="26"/>
          <w:szCs w:val="26"/>
        </w:rPr>
        <w:t>Hình 2.9</w:t>
      </w:r>
      <w:r w:rsidR="005D56F9" w:rsidRPr="005D56F9">
        <w:rPr>
          <w:sz w:val="26"/>
          <w:szCs w:val="26"/>
        </w:rPr>
        <w:t xml:space="preserve">: Sơ đồ tuần tự </w:t>
      </w:r>
      <w:r w:rsidR="005D56F9" w:rsidRPr="005D56F9">
        <w:rPr>
          <w:color w:val="000000"/>
          <w:sz w:val="26"/>
          <w:szCs w:val="26"/>
        </w:rPr>
        <w:t>Đăng nhập hệ thống</w:t>
      </w:r>
    </w:p>
    <w:p w14:paraId="1B174937" w14:textId="3AC3E5B3" w:rsidR="00F9102B" w:rsidRPr="008608DD" w:rsidRDefault="00F9102B" w:rsidP="007725CF">
      <w:pPr>
        <w:spacing w:line="360" w:lineRule="auto"/>
        <w:ind w:left="2880" w:firstLine="720"/>
        <w:rPr>
          <w:sz w:val="26"/>
          <w:szCs w:val="26"/>
        </w:rPr>
      </w:pPr>
    </w:p>
    <w:p w14:paraId="0D0DD8E6" w14:textId="177F4615" w:rsidR="007B72AF" w:rsidRPr="007B72AF" w:rsidRDefault="00B07B80" w:rsidP="004C745A">
      <w:pPr>
        <w:pStyle w:val="Heading2"/>
        <w:ind w:left="0" w:firstLine="0"/>
        <w:rPr>
          <w:rFonts w:ascii="Times New Roman" w:hAnsi="Times New Roman"/>
          <w:color w:val="auto"/>
        </w:rPr>
      </w:pPr>
      <w:r w:rsidRPr="001C2018">
        <w:rPr>
          <w:rFonts w:ascii="Times New Roman" w:hAnsi="Times New Roman"/>
          <w:color w:val="auto"/>
        </w:rPr>
        <w:t>2.</w:t>
      </w:r>
      <w:r w:rsidR="00CF2979">
        <w:rPr>
          <w:rFonts w:ascii="Times New Roman" w:hAnsi="Times New Roman"/>
          <w:color w:val="auto"/>
        </w:rPr>
        <w:t>3</w:t>
      </w:r>
      <w:r w:rsidRPr="001C2018">
        <w:rPr>
          <w:rFonts w:ascii="Times New Roman" w:hAnsi="Times New Roman"/>
          <w:color w:val="auto"/>
        </w:rPr>
        <w:t xml:space="preserve">. MÔ HÌNH </w:t>
      </w:r>
      <w:r>
        <w:rPr>
          <w:rFonts w:ascii="Times New Roman" w:hAnsi="Times New Roman"/>
          <w:color w:val="auto"/>
        </w:rPr>
        <w:t>HÓA CHỨC NĂNG</w:t>
      </w:r>
    </w:p>
    <w:p w14:paraId="6746B922" w14:textId="044E3995" w:rsidR="00B07B80" w:rsidRPr="00801836" w:rsidRDefault="00B07B80" w:rsidP="00B07B80">
      <w:pPr>
        <w:rPr>
          <w:b/>
          <w:sz w:val="26"/>
          <w:szCs w:val="26"/>
        </w:rPr>
      </w:pPr>
      <w:r w:rsidRPr="00801836">
        <w:rPr>
          <w:b/>
          <w:sz w:val="26"/>
          <w:szCs w:val="26"/>
        </w:rPr>
        <w:t>2.</w:t>
      </w:r>
      <w:r w:rsidR="00CF2979">
        <w:rPr>
          <w:b/>
          <w:sz w:val="26"/>
          <w:szCs w:val="26"/>
        </w:rPr>
        <w:t>3</w:t>
      </w:r>
      <w:r w:rsidRPr="00801836">
        <w:rPr>
          <w:b/>
          <w:sz w:val="26"/>
          <w:szCs w:val="26"/>
        </w:rPr>
        <w:t xml:space="preserve">.1. Sơ </w:t>
      </w:r>
      <w:r>
        <w:rPr>
          <w:b/>
          <w:sz w:val="26"/>
          <w:szCs w:val="26"/>
        </w:rPr>
        <w:t>đồ Use Case hệ thống</w:t>
      </w:r>
    </w:p>
    <w:p w14:paraId="244B50A4" w14:textId="096E95F9" w:rsidR="002A711C" w:rsidRPr="00893681" w:rsidRDefault="002A711C" w:rsidP="00AD666C">
      <w:pPr>
        <w:spacing w:line="26" w:lineRule="atLeast"/>
        <w:ind w:hanging="540"/>
        <w:rPr>
          <w:sz w:val="36"/>
          <w:szCs w:val="36"/>
          <w:lang w:val="vi-VN"/>
        </w:rPr>
      </w:pPr>
      <w:r w:rsidRPr="002A711C">
        <w:rPr>
          <w:noProof/>
          <w:sz w:val="36"/>
          <w:szCs w:val="36"/>
        </w:rPr>
        <w:lastRenderedPageBreak/>
        <w:drawing>
          <wp:inline distT="0" distB="0" distL="0" distR="0" wp14:anchorId="5EE9FC2D" wp14:editId="5D65376F">
            <wp:extent cx="6603883" cy="4166937"/>
            <wp:effectExtent l="0" t="0" r="6985" b="5080"/>
            <wp:docPr id="10" name="Picture 10"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adar chart&#10;&#10;Description automatically generated"/>
                    <pic:cNvPicPr/>
                  </pic:nvPicPr>
                  <pic:blipFill>
                    <a:blip r:embed="rId39"/>
                    <a:stretch>
                      <a:fillRect/>
                    </a:stretch>
                  </pic:blipFill>
                  <pic:spPr>
                    <a:xfrm>
                      <a:off x="0" y="0"/>
                      <a:ext cx="6618184" cy="4175961"/>
                    </a:xfrm>
                    <a:prstGeom prst="rect">
                      <a:avLst/>
                    </a:prstGeom>
                  </pic:spPr>
                </pic:pic>
              </a:graphicData>
            </a:graphic>
          </wp:inline>
        </w:drawing>
      </w:r>
    </w:p>
    <w:p w14:paraId="78508DFA" w14:textId="56A9ECD0" w:rsidR="00B07B80" w:rsidRDefault="008B542A" w:rsidP="00AD666C">
      <w:pPr>
        <w:spacing w:line="26" w:lineRule="atLeast"/>
        <w:ind w:hanging="630"/>
        <w:rPr>
          <w:sz w:val="36"/>
          <w:szCs w:val="36"/>
          <w:lang w:val="vi-VN"/>
        </w:rPr>
      </w:pPr>
      <w:r w:rsidRPr="008B542A">
        <w:rPr>
          <w:noProof/>
          <w:sz w:val="36"/>
          <w:szCs w:val="36"/>
        </w:rPr>
        <w:drawing>
          <wp:inline distT="0" distB="0" distL="0" distR="0" wp14:anchorId="0F21C1D3" wp14:editId="3DB4FA95">
            <wp:extent cx="6813447" cy="3597442"/>
            <wp:effectExtent l="0" t="0" r="6985" b="317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40"/>
                    <a:stretch>
                      <a:fillRect/>
                    </a:stretch>
                  </pic:blipFill>
                  <pic:spPr>
                    <a:xfrm>
                      <a:off x="0" y="0"/>
                      <a:ext cx="6847288" cy="3615310"/>
                    </a:xfrm>
                    <a:prstGeom prst="rect">
                      <a:avLst/>
                    </a:prstGeom>
                  </pic:spPr>
                </pic:pic>
              </a:graphicData>
            </a:graphic>
          </wp:inline>
        </w:drawing>
      </w:r>
    </w:p>
    <w:p w14:paraId="5378655A" w14:textId="35A13712" w:rsidR="0056418F" w:rsidRPr="0056418F" w:rsidRDefault="005F34C5" w:rsidP="008E70F1">
      <w:pPr>
        <w:spacing w:line="26" w:lineRule="atLeast"/>
        <w:jc w:val="center"/>
        <w:rPr>
          <w:sz w:val="26"/>
          <w:szCs w:val="26"/>
        </w:rPr>
      </w:pPr>
      <w:r>
        <w:rPr>
          <w:sz w:val="26"/>
          <w:szCs w:val="26"/>
        </w:rPr>
        <w:t xml:space="preserve">Hình </w:t>
      </w:r>
      <w:r w:rsidR="00A569AF">
        <w:rPr>
          <w:sz w:val="26"/>
          <w:szCs w:val="26"/>
        </w:rPr>
        <w:t>2.10</w:t>
      </w:r>
      <w:r>
        <w:rPr>
          <w:sz w:val="26"/>
          <w:szCs w:val="26"/>
        </w:rPr>
        <w:t xml:space="preserve"> </w:t>
      </w:r>
      <w:r w:rsidR="003D6091">
        <w:rPr>
          <w:sz w:val="26"/>
          <w:szCs w:val="26"/>
        </w:rPr>
        <w:t xml:space="preserve">: </w:t>
      </w:r>
      <w:r w:rsidR="008E70F1">
        <w:rPr>
          <w:sz w:val="26"/>
          <w:szCs w:val="26"/>
        </w:rPr>
        <w:t>Sơ</w:t>
      </w:r>
      <w:r w:rsidR="00C251F1">
        <w:rPr>
          <w:sz w:val="26"/>
          <w:szCs w:val="26"/>
        </w:rPr>
        <w:t xml:space="preserve"> đồ usecase hệ thống</w:t>
      </w:r>
    </w:p>
    <w:p w14:paraId="6FB9031D" w14:textId="5E22AA29" w:rsidR="00B07B80" w:rsidRPr="00801836" w:rsidRDefault="00B07B80" w:rsidP="00B07B80">
      <w:pPr>
        <w:rPr>
          <w:b/>
          <w:sz w:val="26"/>
          <w:szCs w:val="26"/>
        </w:rPr>
      </w:pPr>
      <w:r w:rsidRPr="00801836">
        <w:rPr>
          <w:b/>
          <w:sz w:val="26"/>
          <w:szCs w:val="26"/>
        </w:rPr>
        <w:lastRenderedPageBreak/>
        <w:t>2.</w:t>
      </w:r>
      <w:r w:rsidR="00CF2979">
        <w:rPr>
          <w:b/>
          <w:sz w:val="26"/>
          <w:szCs w:val="26"/>
        </w:rPr>
        <w:t>3</w:t>
      </w:r>
      <w:r w:rsidRPr="00801836">
        <w:rPr>
          <w:b/>
          <w:sz w:val="26"/>
          <w:szCs w:val="26"/>
        </w:rPr>
        <w:t>.</w:t>
      </w:r>
      <w:r w:rsidR="00A33B15">
        <w:rPr>
          <w:b/>
          <w:sz w:val="26"/>
          <w:szCs w:val="26"/>
        </w:rPr>
        <w:t>2</w:t>
      </w:r>
      <w:r w:rsidRPr="00801836">
        <w:rPr>
          <w:b/>
          <w:sz w:val="26"/>
          <w:szCs w:val="26"/>
        </w:rPr>
        <w:t xml:space="preserve">. </w:t>
      </w:r>
      <w:r>
        <w:rPr>
          <w:b/>
          <w:sz w:val="26"/>
          <w:szCs w:val="26"/>
        </w:rPr>
        <w:t>Đặc tả Use Case hệ thống</w:t>
      </w:r>
      <w:r w:rsidRPr="00801836">
        <w:rPr>
          <w:b/>
          <w:sz w:val="26"/>
          <w:szCs w:val="26"/>
        </w:rPr>
        <w:t xml:space="preserve"> </w:t>
      </w:r>
    </w:p>
    <w:p w14:paraId="41017381" w14:textId="744E2605" w:rsidR="00B07B80" w:rsidRDefault="00B07B80" w:rsidP="00577EDC">
      <w:pPr>
        <w:spacing w:line="26" w:lineRule="atLeast"/>
        <w:ind w:firstLine="720"/>
        <w:rPr>
          <w:sz w:val="36"/>
          <w:szCs w:val="36"/>
          <w:lang w:val="vi-VN"/>
        </w:rPr>
      </w:pPr>
    </w:p>
    <w:p w14:paraId="6547DAF7" w14:textId="304865E4" w:rsidR="00B07B80" w:rsidRPr="00B07B80" w:rsidRDefault="00B07B80" w:rsidP="00B07B80">
      <w:pPr>
        <w:pStyle w:val="NormalWeb"/>
        <w:spacing w:before="0" w:beforeAutospacing="0" w:after="0" w:afterAutospacing="0"/>
        <w:rPr>
          <w:sz w:val="26"/>
          <w:szCs w:val="26"/>
        </w:rPr>
      </w:pPr>
      <w:r w:rsidRPr="00B07B80">
        <w:rPr>
          <w:color w:val="000000"/>
          <w:sz w:val="26"/>
          <w:szCs w:val="26"/>
        </w:rPr>
        <w:t xml:space="preserve">Đặc tả Use Case </w:t>
      </w:r>
      <w:r w:rsidR="00F2507C">
        <w:rPr>
          <w:color w:val="000000"/>
          <w:sz w:val="26"/>
          <w:szCs w:val="26"/>
        </w:rPr>
        <w:t xml:space="preserve">đăng nhập </w:t>
      </w:r>
      <w:r w:rsidRPr="00B07B80">
        <w:rPr>
          <w:color w:val="000000"/>
          <w:sz w:val="26"/>
          <w:szCs w:val="26"/>
        </w:rPr>
        <w:t>hệ thống:</w:t>
      </w:r>
    </w:p>
    <w:p w14:paraId="10A81052" w14:textId="021EB135" w:rsidR="00B07B80" w:rsidRPr="00B07B80" w:rsidRDefault="00B07B80" w:rsidP="00B07B80">
      <w:pPr>
        <w:rPr>
          <w:sz w:val="26"/>
          <w:szCs w:val="26"/>
        </w:rPr>
      </w:pPr>
    </w:p>
    <w:tbl>
      <w:tblPr>
        <w:tblW w:w="9620" w:type="dxa"/>
        <w:tblCellMar>
          <w:top w:w="15" w:type="dxa"/>
          <w:left w:w="15" w:type="dxa"/>
          <w:bottom w:w="15" w:type="dxa"/>
          <w:right w:w="15" w:type="dxa"/>
        </w:tblCellMar>
        <w:tblLook w:val="04A0" w:firstRow="1" w:lastRow="0" w:firstColumn="1" w:lastColumn="0" w:noHBand="0" w:noVBand="1"/>
      </w:tblPr>
      <w:tblGrid>
        <w:gridCol w:w="2388"/>
        <w:gridCol w:w="7232"/>
      </w:tblGrid>
      <w:tr w:rsidR="00B07B80" w:rsidRPr="00B07B80" w14:paraId="43F0BB7B"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6E46C" w14:textId="77777777" w:rsidR="00B07B80" w:rsidRPr="00AD3D44" w:rsidRDefault="00B07B80">
            <w:pPr>
              <w:pStyle w:val="NormalWeb"/>
              <w:spacing w:before="0" w:beforeAutospacing="0" w:after="0" w:afterAutospacing="0"/>
              <w:rPr>
                <w:b/>
                <w:bCs/>
                <w:sz w:val="26"/>
                <w:szCs w:val="26"/>
              </w:rPr>
            </w:pPr>
            <w:r w:rsidRPr="00AD3D44">
              <w:rPr>
                <w:b/>
                <w:bCs/>
                <w:color w:val="000000"/>
                <w:sz w:val="26"/>
                <w:szCs w:val="26"/>
              </w:rPr>
              <w:t>Tên Use Case</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B36A" w14:textId="149CA492" w:rsidR="00B07B80" w:rsidRPr="00AD3D44" w:rsidRDefault="00497F3B">
            <w:pPr>
              <w:pStyle w:val="NormalWeb"/>
              <w:spacing w:before="0" w:beforeAutospacing="0" w:after="0" w:afterAutospacing="0"/>
              <w:rPr>
                <w:b/>
                <w:bCs/>
                <w:sz w:val="26"/>
                <w:szCs w:val="26"/>
              </w:rPr>
            </w:pPr>
            <w:r w:rsidRPr="00AD3D44">
              <w:rPr>
                <w:b/>
                <w:bCs/>
                <w:sz w:val="26"/>
                <w:szCs w:val="26"/>
              </w:rPr>
              <w:t xml:space="preserve">DANG NHAP </w:t>
            </w:r>
            <w:r w:rsidR="0097346A" w:rsidRPr="00AD3D44">
              <w:rPr>
                <w:b/>
                <w:bCs/>
                <w:sz w:val="26"/>
                <w:szCs w:val="26"/>
              </w:rPr>
              <w:t>HT</w:t>
            </w:r>
          </w:p>
        </w:tc>
      </w:tr>
      <w:tr w:rsidR="00B07B80" w:rsidRPr="00B07B80" w14:paraId="168CAF0D"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C96" w14:textId="77777777" w:rsidR="00B07B80" w:rsidRPr="00B07B80" w:rsidRDefault="00B07B80" w:rsidP="00473F6F">
            <w:pPr>
              <w:pStyle w:val="NormalWeb"/>
              <w:spacing w:before="0" w:beforeAutospacing="0" w:after="0" w:afterAutospacing="0" w:line="360" w:lineRule="auto"/>
              <w:jc w:val="both"/>
              <w:rPr>
                <w:sz w:val="26"/>
                <w:szCs w:val="26"/>
              </w:rPr>
            </w:pPr>
            <w:r w:rsidRPr="00B07B80">
              <w:rPr>
                <w:color w:val="000000"/>
                <w:sz w:val="26"/>
                <w:szCs w:val="26"/>
              </w:rPr>
              <w:t>Tóm tắt</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343C" w14:textId="58423488" w:rsidR="00B07B80" w:rsidRPr="00B07B80" w:rsidRDefault="0009576B" w:rsidP="00473F6F">
            <w:pPr>
              <w:pStyle w:val="NormalWeb"/>
              <w:spacing w:before="0" w:beforeAutospacing="0" w:after="0" w:afterAutospacing="0" w:line="360" w:lineRule="auto"/>
              <w:jc w:val="both"/>
              <w:rPr>
                <w:sz w:val="26"/>
                <w:szCs w:val="26"/>
              </w:rPr>
            </w:pPr>
            <w:r w:rsidRPr="0009576B">
              <w:rPr>
                <w:sz w:val="26"/>
                <w:szCs w:val="26"/>
              </w:rPr>
              <w:t>Khi nhân viên muốn làm việc với các chức năng của hệ thống thì phải qua đăng nhập.</w:t>
            </w:r>
          </w:p>
        </w:tc>
      </w:tr>
      <w:tr w:rsidR="00B07B80" w:rsidRPr="00B07B80" w14:paraId="5AC89BB8"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439D" w14:textId="77777777" w:rsidR="00B07B80" w:rsidRPr="00B07B80" w:rsidRDefault="00B07B80" w:rsidP="00473F6F">
            <w:pPr>
              <w:pStyle w:val="NormalWeb"/>
              <w:spacing w:before="0" w:beforeAutospacing="0" w:after="0" w:afterAutospacing="0" w:line="360" w:lineRule="auto"/>
              <w:rPr>
                <w:sz w:val="26"/>
                <w:szCs w:val="26"/>
              </w:rPr>
            </w:pPr>
            <w:r w:rsidRPr="00B07B80">
              <w:rPr>
                <w:color w:val="000000"/>
                <w:sz w:val="26"/>
                <w:szCs w:val="26"/>
              </w:rPr>
              <w:t>Tác nhân chính</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B939" w14:textId="0C51C819" w:rsidR="00B07B80" w:rsidRPr="00B07B80" w:rsidRDefault="00B07B80" w:rsidP="00473F6F">
            <w:pPr>
              <w:pStyle w:val="NormalWeb"/>
              <w:spacing w:before="0" w:beforeAutospacing="0" w:after="0" w:afterAutospacing="0" w:line="360" w:lineRule="auto"/>
              <w:rPr>
                <w:sz w:val="26"/>
                <w:szCs w:val="26"/>
              </w:rPr>
            </w:pPr>
            <w:r w:rsidRPr="00B07B80">
              <w:rPr>
                <w:color w:val="000000"/>
                <w:sz w:val="26"/>
                <w:szCs w:val="26"/>
              </w:rPr>
              <w:t>Nhân Viên</w:t>
            </w:r>
          </w:p>
        </w:tc>
      </w:tr>
      <w:tr w:rsidR="00B07B80" w:rsidRPr="00B07B80" w14:paraId="56928E49"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BDC8" w14:textId="77777777" w:rsidR="00B07B80" w:rsidRPr="00B07B80" w:rsidRDefault="00B07B80" w:rsidP="00473F6F">
            <w:pPr>
              <w:pStyle w:val="NormalWeb"/>
              <w:spacing w:before="0" w:beforeAutospacing="0" w:after="0" w:afterAutospacing="0" w:line="360" w:lineRule="auto"/>
              <w:jc w:val="both"/>
              <w:rPr>
                <w:sz w:val="26"/>
                <w:szCs w:val="26"/>
              </w:rPr>
            </w:pPr>
            <w:r w:rsidRPr="00B07B80">
              <w:rPr>
                <w:color w:val="000000"/>
                <w:sz w:val="26"/>
                <w:szCs w:val="26"/>
              </w:rPr>
              <w:t>UC Liên quan</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76A1" w14:textId="42206CC7" w:rsidR="00B07B80" w:rsidRPr="00B07B80" w:rsidRDefault="00B07B80" w:rsidP="00473F6F">
            <w:pPr>
              <w:pStyle w:val="NormalWeb"/>
              <w:spacing w:before="0" w:beforeAutospacing="0" w:after="0" w:afterAutospacing="0" w:line="360" w:lineRule="auto"/>
              <w:jc w:val="both"/>
              <w:rPr>
                <w:sz w:val="26"/>
                <w:szCs w:val="26"/>
              </w:rPr>
            </w:pPr>
            <w:r w:rsidRPr="00B07B80">
              <w:rPr>
                <w:color w:val="000000"/>
                <w:sz w:val="26"/>
                <w:szCs w:val="26"/>
              </w:rPr>
              <w:t>T</w:t>
            </w:r>
            <w:r w:rsidR="00AE7318">
              <w:rPr>
                <w:color w:val="000000"/>
                <w:sz w:val="26"/>
                <w:szCs w:val="26"/>
              </w:rPr>
              <w:t>ra cứu thông tin</w:t>
            </w:r>
          </w:p>
          <w:p w14:paraId="5F16F872" w14:textId="77777777" w:rsidR="00B07B80" w:rsidRDefault="00B07B80" w:rsidP="00473F6F">
            <w:pPr>
              <w:pStyle w:val="NormalWeb"/>
              <w:spacing w:before="0" w:beforeAutospacing="0" w:after="0" w:afterAutospacing="0" w:line="360" w:lineRule="auto"/>
              <w:jc w:val="both"/>
              <w:rPr>
                <w:color w:val="000000"/>
                <w:sz w:val="26"/>
                <w:szCs w:val="26"/>
              </w:rPr>
            </w:pPr>
            <w:r w:rsidRPr="00B07B80">
              <w:rPr>
                <w:color w:val="000000"/>
                <w:sz w:val="26"/>
                <w:szCs w:val="26"/>
              </w:rPr>
              <w:t>Quản lý hệ thống</w:t>
            </w:r>
          </w:p>
          <w:p w14:paraId="4B9963B2" w14:textId="3D79E8E3" w:rsidR="00B07B80" w:rsidRPr="00B07B80" w:rsidRDefault="00EF6337" w:rsidP="00473F6F">
            <w:pPr>
              <w:pStyle w:val="NormalWeb"/>
              <w:spacing w:before="0" w:beforeAutospacing="0" w:after="0" w:afterAutospacing="0" w:line="360" w:lineRule="auto"/>
              <w:jc w:val="both"/>
              <w:rPr>
                <w:sz w:val="26"/>
                <w:szCs w:val="26"/>
              </w:rPr>
            </w:pPr>
            <w:r>
              <w:rPr>
                <w:sz w:val="26"/>
                <w:szCs w:val="26"/>
              </w:rPr>
              <w:t>Đăng xuất hệ thống</w:t>
            </w:r>
          </w:p>
        </w:tc>
      </w:tr>
      <w:tr w:rsidR="00B07B80" w:rsidRPr="00B07B80" w14:paraId="0C357D24"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97291" w14:textId="77777777" w:rsidR="00B07B80" w:rsidRPr="00B07B80" w:rsidRDefault="00B07B80" w:rsidP="00473F6F">
            <w:pPr>
              <w:pStyle w:val="NormalWeb"/>
              <w:spacing w:before="0" w:beforeAutospacing="0" w:after="0" w:afterAutospacing="0" w:line="360" w:lineRule="auto"/>
              <w:jc w:val="both"/>
              <w:rPr>
                <w:sz w:val="26"/>
                <w:szCs w:val="26"/>
              </w:rPr>
            </w:pPr>
            <w:r w:rsidRPr="00B07B80">
              <w:rPr>
                <w:color w:val="000000"/>
                <w:sz w:val="26"/>
                <w:szCs w:val="26"/>
              </w:rPr>
              <w:t>Dòng sự kiện chính</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B922" w14:textId="12055031" w:rsidR="00287DDC" w:rsidRPr="00345D8E" w:rsidRDefault="00287DDC" w:rsidP="00203778">
            <w:pPr>
              <w:pStyle w:val="BodyText"/>
              <w:numPr>
                <w:ilvl w:val="0"/>
                <w:numId w:val="22"/>
              </w:numPr>
              <w:spacing w:before="0" w:after="0" w:line="312" w:lineRule="auto"/>
              <w:jc w:val="both"/>
              <w:rPr>
                <w:rFonts w:ascii="Times New Roman" w:hAnsi="Times New Roman" w:cs="Times New Roman"/>
                <w:sz w:val="28"/>
                <w:szCs w:val="28"/>
              </w:rPr>
            </w:pPr>
            <w:r w:rsidRPr="00345D8E">
              <w:rPr>
                <w:rFonts w:ascii="Times New Roman" w:hAnsi="Times New Roman" w:cs="Times New Roman"/>
                <w:sz w:val="28"/>
                <w:szCs w:val="28"/>
              </w:rPr>
              <w:t>Người dùng chọn chức năng đăng nhập</w:t>
            </w:r>
          </w:p>
          <w:p w14:paraId="17A8C880" w14:textId="4E445054" w:rsidR="006A5BAA" w:rsidRPr="00345D8E" w:rsidRDefault="006A5BAA" w:rsidP="00203778">
            <w:pPr>
              <w:numPr>
                <w:ilvl w:val="0"/>
                <w:numId w:val="22"/>
              </w:numPr>
              <w:spacing w:line="312" w:lineRule="auto"/>
              <w:jc w:val="both"/>
              <w:rPr>
                <w:sz w:val="28"/>
                <w:szCs w:val="28"/>
              </w:rPr>
            </w:pPr>
            <w:r w:rsidRPr="00345D8E">
              <w:rPr>
                <w:sz w:val="28"/>
                <w:szCs w:val="28"/>
              </w:rPr>
              <w:t xml:space="preserve">Form </w:t>
            </w:r>
            <w:r w:rsidR="00716B39">
              <w:rPr>
                <w:sz w:val="28"/>
                <w:szCs w:val="28"/>
              </w:rPr>
              <w:t>đăng nhập</w:t>
            </w:r>
            <w:r w:rsidRPr="00345D8E">
              <w:rPr>
                <w:sz w:val="28"/>
                <w:szCs w:val="28"/>
              </w:rPr>
              <w:t xml:space="preserve"> hiện ra với 2 ô text </w:t>
            </w:r>
            <w:r w:rsidR="005858E3">
              <w:rPr>
                <w:sz w:val="28"/>
                <w:szCs w:val="28"/>
              </w:rPr>
              <w:t>u</w:t>
            </w:r>
            <w:r w:rsidRPr="00345D8E">
              <w:rPr>
                <w:sz w:val="28"/>
                <w:szCs w:val="28"/>
              </w:rPr>
              <w:t xml:space="preserve">sername và </w:t>
            </w:r>
            <w:r w:rsidR="005858E3">
              <w:rPr>
                <w:sz w:val="28"/>
                <w:szCs w:val="28"/>
              </w:rPr>
              <w:t>p</w:t>
            </w:r>
            <w:r w:rsidRPr="00345D8E">
              <w:rPr>
                <w:sz w:val="28"/>
                <w:szCs w:val="28"/>
              </w:rPr>
              <w:t xml:space="preserve">assword với các nút </w:t>
            </w:r>
            <w:r w:rsidR="00596C66">
              <w:rPr>
                <w:sz w:val="28"/>
                <w:szCs w:val="28"/>
              </w:rPr>
              <w:t>đă</w:t>
            </w:r>
            <w:r w:rsidRPr="00345D8E">
              <w:rPr>
                <w:sz w:val="28"/>
                <w:szCs w:val="28"/>
              </w:rPr>
              <w:t>ng</w:t>
            </w:r>
            <w:r w:rsidR="00596C66">
              <w:rPr>
                <w:sz w:val="28"/>
                <w:szCs w:val="28"/>
              </w:rPr>
              <w:t xml:space="preserve"> </w:t>
            </w:r>
            <w:r w:rsidR="005858E3">
              <w:rPr>
                <w:sz w:val="28"/>
                <w:szCs w:val="28"/>
              </w:rPr>
              <w:t>n</w:t>
            </w:r>
            <w:r w:rsidRPr="00345D8E">
              <w:rPr>
                <w:sz w:val="28"/>
                <w:szCs w:val="28"/>
              </w:rPr>
              <w:t>h</w:t>
            </w:r>
            <w:r w:rsidR="00596C66">
              <w:rPr>
                <w:sz w:val="28"/>
                <w:szCs w:val="28"/>
              </w:rPr>
              <w:t>ậ</w:t>
            </w:r>
            <w:r w:rsidRPr="00345D8E">
              <w:rPr>
                <w:sz w:val="28"/>
                <w:szCs w:val="28"/>
              </w:rPr>
              <w:t xml:space="preserve">p và </w:t>
            </w:r>
            <w:r w:rsidR="00EF0478">
              <w:rPr>
                <w:sz w:val="28"/>
                <w:szCs w:val="28"/>
              </w:rPr>
              <w:t>t</w:t>
            </w:r>
            <w:r w:rsidRPr="00345D8E">
              <w:rPr>
                <w:sz w:val="28"/>
                <w:szCs w:val="28"/>
              </w:rPr>
              <w:t>ho</w:t>
            </w:r>
            <w:r w:rsidR="00596C66">
              <w:rPr>
                <w:sz w:val="28"/>
                <w:szCs w:val="28"/>
              </w:rPr>
              <w:t>á</w:t>
            </w:r>
            <w:r w:rsidRPr="00345D8E">
              <w:rPr>
                <w:sz w:val="28"/>
                <w:szCs w:val="28"/>
              </w:rPr>
              <w:t>t</w:t>
            </w:r>
            <w:r w:rsidR="00A70249">
              <w:rPr>
                <w:sz w:val="28"/>
                <w:szCs w:val="28"/>
              </w:rPr>
              <w:t>.</w:t>
            </w:r>
          </w:p>
          <w:p w14:paraId="51C7EA45" w14:textId="2587DCBE" w:rsidR="0055122B" w:rsidRPr="00345D8E" w:rsidRDefault="0055122B" w:rsidP="00203778">
            <w:pPr>
              <w:numPr>
                <w:ilvl w:val="0"/>
                <w:numId w:val="22"/>
              </w:numPr>
              <w:spacing w:line="312" w:lineRule="auto"/>
              <w:jc w:val="both"/>
              <w:rPr>
                <w:sz w:val="28"/>
                <w:szCs w:val="28"/>
              </w:rPr>
            </w:pPr>
            <w:r w:rsidRPr="00345D8E">
              <w:rPr>
                <w:sz w:val="28"/>
                <w:szCs w:val="28"/>
              </w:rPr>
              <w:t>Người dùng nhập thông tin vào các ô tương ứng và nh</w:t>
            </w:r>
            <w:r w:rsidR="00596C66">
              <w:rPr>
                <w:sz w:val="28"/>
                <w:szCs w:val="28"/>
              </w:rPr>
              <w:t>ấ</w:t>
            </w:r>
            <w:r w:rsidRPr="00345D8E">
              <w:rPr>
                <w:sz w:val="28"/>
                <w:szCs w:val="28"/>
              </w:rPr>
              <w:t xml:space="preserve">n nút </w:t>
            </w:r>
            <w:r w:rsidR="00596C66">
              <w:rPr>
                <w:sz w:val="28"/>
                <w:szCs w:val="28"/>
              </w:rPr>
              <w:t>đăng n</w:t>
            </w:r>
            <w:r w:rsidRPr="00345D8E">
              <w:rPr>
                <w:sz w:val="28"/>
                <w:szCs w:val="28"/>
              </w:rPr>
              <w:t>h</w:t>
            </w:r>
            <w:r w:rsidR="00596C66">
              <w:rPr>
                <w:sz w:val="28"/>
                <w:szCs w:val="28"/>
              </w:rPr>
              <w:t>ậ</w:t>
            </w:r>
            <w:r w:rsidRPr="00345D8E">
              <w:rPr>
                <w:sz w:val="28"/>
                <w:szCs w:val="28"/>
              </w:rPr>
              <w:t>p</w:t>
            </w:r>
            <w:r w:rsidR="00A70249">
              <w:rPr>
                <w:sz w:val="28"/>
                <w:szCs w:val="28"/>
              </w:rPr>
              <w:t>.</w:t>
            </w:r>
          </w:p>
          <w:p w14:paraId="3FE696D7" w14:textId="5BAE18F3" w:rsidR="00757424" w:rsidRPr="00A70962" w:rsidRDefault="00A70962" w:rsidP="00203778">
            <w:pPr>
              <w:numPr>
                <w:ilvl w:val="0"/>
                <w:numId w:val="22"/>
              </w:numPr>
              <w:spacing w:line="312" w:lineRule="auto"/>
              <w:jc w:val="both"/>
              <w:rPr>
                <w:sz w:val="28"/>
                <w:szCs w:val="28"/>
              </w:rPr>
            </w:pPr>
            <w:r w:rsidRPr="00345D8E">
              <w:rPr>
                <w:sz w:val="28"/>
                <w:szCs w:val="28"/>
              </w:rPr>
              <w:t>T</w:t>
            </w:r>
            <w:r w:rsidR="00596C66">
              <w:rPr>
                <w:sz w:val="28"/>
                <w:szCs w:val="28"/>
              </w:rPr>
              <w:t>hành phần</w:t>
            </w:r>
            <w:r w:rsidRPr="00345D8E">
              <w:rPr>
                <w:sz w:val="28"/>
                <w:szCs w:val="28"/>
              </w:rPr>
              <w:t xml:space="preserve"> điều khiển kiểm tra tính r</w:t>
            </w:r>
            <w:r w:rsidR="00596C66">
              <w:rPr>
                <w:sz w:val="28"/>
                <w:szCs w:val="28"/>
              </w:rPr>
              <w:t>à</w:t>
            </w:r>
            <w:r w:rsidRPr="00345D8E">
              <w:rPr>
                <w:sz w:val="28"/>
                <w:szCs w:val="28"/>
              </w:rPr>
              <w:t>ng buộc và xác nhận người dùng đủ điều kiện đăng nhập</w:t>
            </w:r>
            <w:r w:rsidR="00A70249">
              <w:rPr>
                <w:sz w:val="28"/>
                <w:szCs w:val="28"/>
              </w:rPr>
              <w:t>.</w:t>
            </w:r>
          </w:p>
        </w:tc>
      </w:tr>
      <w:tr w:rsidR="00B07B80" w:rsidRPr="00B07B80" w14:paraId="2C517895"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C76B9" w14:textId="77777777" w:rsidR="00B07B80" w:rsidRDefault="00B07B80" w:rsidP="00473F6F">
            <w:pPr>
              <w:pStyle w:val="NormalWeb"/>
              <w:spacing w:before="0" w:beforeAutospacing="0" w:after="0" w:afterAutospacing="0" w:line="360" w:lineRule="auto"/>
              <w:jc w:val="both"/>
              <w:rPr>
                <w:sz w:val="28"/>
                <w:szCs w:val="28"/>
              </w:rPr>
            </w:pPr>
            <w:r w:rsidRPr="00B07B80">
              <w:rPr>
                <w:color w:val="000000"/>
                <w:sz w:val="26"/>
                <w:szCs w:val="26"/>
              </w:rPr>
              <w:t>Dòng sự kiện phụ</w:t>
            </w:r>
          </w:p>
          <w:p w14:paraId="5B262211" w14:textId="77777777" w:rsidR="00A2461C" w:rsidRDefault="00A2461C" w:rsidP="00A2461C">
            <w:pPr>
              <w:ind w:firstLine="720"/>
              <w:rPr>
                <w:sz w:val="28"/>
                <w:szCs w:val="28"/>
              </w:rPr>
            </w:pPr>
          </w:p>
          <w:p w14:paraId="7B0E890B" w14:textId="58233E9E" w:rsidR="00B07B80" w:rsidRPr="00A2461C" w:rsidRDefault="00B07B80" w:rsidP="00A2461C"/>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6952" w14:textId="0D122318" w:rsidR="00B07B80" w:rsidRPr="00716B39" w:rsidRDefault="00371272" w:rsidP="00716B39">
            <w:pPr>
              <w:spacing w:beforeLines="60" w:before="144" w:afterLines="60" w:after="144" w:line="288" w:lineRule="auto"/>
              <w:jc w:val="both"/>
              <w:rPr>
                <w:sz w:val="28"/>
                <w:szCs w:val="28"/>
              </w:rPr>
            </w:pPr>
            <w:r>
              <w:rPr>
                <w:sz w:val="26"/>
                <w:szCs w:val="26"/>
              </w:rPr>
              <w:t xml:space="preserve">Tại bước </w:t>
            </w:r>
            <w:r w:rsidR="00072C02">
              <w:rPr>
                <w:sz w:val="26"/>
                <w:szCs w:val="26"/>
              </w:rPr>
              <w:t xml:space="preserve">3; Nếu </w:t>
            </w:r>
            <w:r w:rsidR="005B2D2E">
              <w:rPr>
                <w:sz w:val="28"/>
                <w:szCs w:val="28"/>
              </w:rPr>
              <w:t xml:space="preserve">username và password </w:t>
            </w:r>
            <w:r w:rsidR="00E73398">
              <w:rPr>
                <w:sz w:val="26"/>
                <w:szCs w:val="26"/>
              </w:rPr>
              <w:t>bị sai thì h</w:t>
            </w:r>
            <w:r w:rsidR="00425585">
              <w:rPr>
                <w:sz w:val="26"/>
                <w:szCs w:val="26"/>
              </w:rPr>
              <w:t>ệ thống báo lỗi</w:t>
            </w:r>
            <w:r w:rsidR="00716B39">
              <w:rPr>
                <w:sz w:val="28"/>
                <w:szCs w:val="28"/>
              </w:rPr>
              <w:t xml:space="preserve"> và yêu cầu </w:t>
            </w:r>
            <w:r w:rsidR="0016046D">
              <w:rPr>
                <w:sz w:val="28"/>
                <w:szCs w:val="28"/>
              </w:rPr>
              <w:t>nhân viên</w:t>
            </w:r>
            <w:r w:rsidR="00716B39">
              <w:rPr>
                <w:sz w:val="28"/>
                <w:szCs w:val="28"/>
              </w:rPr>
              <w:t xml:space="preserve"> nhập lại thông tin.</w:t>
            </w:r>
          </w:p>
        </w:tc>
      </w:tr>
      <w:tr w:rsidR="00B07B80" w:rsidRPr="00B07B80" w14:paraId="4A435A68"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C777" w14:textId="77777777" w:rsidR="00B07B80" w:rsidRPr="00B07B80" w:rsidRDefault="00B07B80" w:rsidP="00473F6F">
            <w:pPr>
              <w:pStyle w:val="NormalWeb"/>
              <w:spacing w:before="0" w:beforeAutospacing="0" w:after="0" w:afterAutospacing="0" w:line="360" w:lineRule="auto"/>
              <w:rPr>
                <w:sz w:val="26"/>
                <w:szCs w:val="26"/>
              </w:rPr>
            </w:pPr>
            <w:r w:rsidRPr="00B07B80">
              <w:rPr>
                <w:color w:val="000000"/>
                <w:sz w:val="26"/>
                <w:szCs w:val="26"/>
              </w:rPr>
              <w:t>Điều kiện tiên quyết</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0A2E" w14:textId="53D2C805" w:rsidR="00B07B80" w:rsidRPr="00B07B80" w:rsidRDefault="00B07B80" w:rsidP="00473F6F">
            <w:pPr>
              <w:pStyle w:val="NormalWeb"/>
              <w:spacing w:before="0" w:beforeAutospacing="0" w:after="0" w:afterAutospacing="0" w:line="360" w:lineRule="auto"/>
              <w:rPr>
                <w:sz w:val="26"/>
                <w:szCs w:val="26"/>
              </w:rPr>
            </w:pPr>
          </w:p>
        </w:tc>
      </w:tr>
      <w:tr w:rsidR="00B07B80" w:rsidRPr="00B07B80" w14:paraId="0EB195BB" w14:textId="77777777" w:rsidTr="00DF09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01D81" w14:textId="77777777" w:rsidR="00B07B80" w:rsidRPr="00B07B80" w:rsidRDefault="00B07B80" w:rsidP="00473F6F">
            <w:pPr>
              <w:pStyle w:val="NormalWeb"/>
              <w:spacing w:before="0" w:beforeAutospacing="0" w:after="0" w:afterAutospacing="0" w:line="360" w:lineRule="auto"/>
              <w:rPr>
                <w:sz w:val="26"/>
                <w:szCs w:val="26"/>
              </w:rPr>
            </w:pPr>
            <w:r w:rsidRPr="00B07B80">
              <w:rPr>
                <w:color w:val="000000"/>
                <w:sz w:val="26"/>
                <w:szCs w:val="26"/>
              </w:rPr>
              <w:t>Hậu điều kiện</w:t>
            </w:r>
          </w:p>
        </w:tc>
        <w:tc>
          <w:tcPr>
            <w:tcW w:w="7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898C" w14:textId="1D7F68A5" w:rsidR="00B07B80" w:rsidRPr="00B07B80" w:rsidRDefault="00B07B80" w:rsidP="00473F6F">
            <w:pPr>
              <w:pStyle w:val="NormalWeb"/>
              <w:spacing w:before="0" w:beforeAutospacing="0" w:after="0" w:afterAutospacing="0" w:line="360" w:lineRule="auto"/>
              <w:rPr>
                <w:sz w:val="26"/>
                <w:szCs w:val="26"/>
              </w:rPr>
            </w:pPr>
          </w:p>
        </w:tc>
      </w:tr>
    </w:tbl>
    <w:p w14:paraId="721B90DD" w14:textId="5F41F6B0" w:rsidR="00544365" w:rsidRPr="00B07B80" w:rsidRDefault="00544365" w:rsidP="00B07B80">
      <w:pPr>
        <w:rPr>
          <w:sz w:val="26"/>
          <w:szCs w:val="26"/>
        </w:rPr>
      </w:pPr>
    </w:p>
    <w:p w14:paraId="2DFFC203" w14:textId="77777777" w:rsidR="00E85F4B" w:rsidRDefault="00E85F4B" w:rsidP="00B07B80">
      <w:pPr>
        <w:rPr>
          <w:b/>
          <w:sz w:val="26"/>
          <w:szCs w:val="26"/>
        </w:rPr>
      </w:pPr>
      <w:r w:rsidRPr="00E85F4B">
        <w:rPr>
          <w:b/>
          <w:sz w:val="26"/>
          <w:szCs w:val="26"/>
        </w:rPr>
        <w:t xml:space="preserve"> </w:t>
      </w:r>
    </w:p>
    <w:p w14:paraId="181ECEE6" w14:textId="6A20B4F4" w:rsidR="00E85F4B" w:rsidRPr="00B07B80" w:rsidRDefault="00E85F4B" w:rsidP="00B07B80">
      <w:pPr>
        <w:rPr>
          <w:sz w:val="26"/>
          <w:szCs w:val="26"/>
        </w:rPr>
      </w:pPr>
    </w:p>
    <w:p w14:paraId="6FB33D15" w14:textId="1E22ACF7" w:rsidR="00F2507C" w:rsidRDefault="00F2507C" w:rsidP="00B07B80">
      <w:pPr>
        <w:rPr>
          <w:sz w:val="26"/>
          <w:szCs w:val="26"/>
        </w:rPr>
      </w:pPr>
      <w:r>
        <w:rPr>
          <w:sz w:val="26"/>
          <w:szCs w:val="26"/>
        </w:rPr>
        <w:t xml:space="preserve">Đặc tả USECASE </w:t>
      </w:r>
      <w:r w:rsidR="002E385C">
        <w:rPr>
          <w:sz w:val="26"/>
          <w:szCs w:val="26"/>
        </w:rPr>
        <w:t>Quản lý tàu</w:t>
      </w:r>
    </w:p>
    <w:p w14:paraId="2B2FDED2" w14:textId="77777777" w:rsidR="00F2507C" w:rsidRPr="00B07B80" w:rsidRDefault="00F2507C" w:rsidP="00B07B80">
      <w:pPr>
        <w:rPr>
          <w:sz w:val="26"/>
          <w:szCs w:val="26"/>
        </w:rPr>
      </w:pP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420"/>
        <w:gridCol w:w="7200"/>
      </w:tblGrid>
      <w:tr w:rsidR="00401483" w:rsidRPr="00B07B80" w14:paraId="0CBD3848" w14:textId="77777777" w:rsidTr="00F553C3">
        <w:tc>
          <w:tcPr>
            <w:tcW w:w="2420" w:type="dxa"/>
            <w:tcMar>
              <w:top w:w="100" w:type="dxa"/>
              <w:left w:w="100" w:type="dxa"/>
              <w:bottom w:w="100" w:type="dxa"/>
              <w:right w:w="100" w:type="dxa"/>
            </w:tcMar>
            <w:hideMark/>
          </w:tcPr>
          <w:p w14:paraId="54B87536" w14:textId="77777777" w:rsidR="00B07B80" w:rsidRPr="00D325BB" w:rsidRDefault="00B07B80">
            <w:pPr>
              <w:pStyle w:val="NormalWeb"/>
              <w:spacing w:before="0" w:beforeAutospacing="0" w:after="0" w:afterAutospacing="0"/>
              <w:rPr>
                <w:b/>
                <w:bCs/>
                <w:sz w:val="26"/>
                <w:szCs w:val="26"/>
              </w:rPr>
            </w:pPr>
            <w:r w:rsidRPr="00D325BB">
              <w:rPr>
                <w:b/>
                <w:bCs/>
                <w:color w:val="000000"/>
                <w:sz w:val="26"/>
                <w:szCs w:val="26"/>
              </w:rPr>
              <w:lastRenderedPageBreak/>
              <w:t>Tên UC</w:t>
            </w:r>
          </w:p>
        </w:tc>
        <w:tc>
          <w:tcPr>
            <w:tcW w:w="7200" w:type="dxa"/>
            <w:tcMar>
              <w:top w:w="100" w:type="dxa"/>
              <w:left w:w="100" w:type="dxa"/>
              <w:bottom w:w="100" w:type="dxa"/>
              <w:right w:w="100" w:type="dxa"/>
            </w:tcMar>
            <w:hideMark/>
          </w:tcPr>
          <w:p w14:paraId="4375795A" w14:textId="11572849" w:rsidR="00B07B80" w:rsidRPr="00D325BB" w:rsidRDefault="009902E6">
            <w:pPr>
              <w:pStyle w:val="NormalWeb"/>
              <w:spacing w:before="0" w:beforeAutospacing="0" w:after="0" w:afterAutospacing="0"/>
              <w:rPr>
                <w:b/>
                <w:bCs/>
                <w:sz w:val="26"/>
                <w:szCs w:val="26"/>
              </w:rPr>
            </w:pPr>
            <w:r>
              <w:rPr>
                <w:b/>
                <w:bCs/>
                <w:sz w:val="26"/>
                <w:szCs w:val="26"/>
              </w:rPr>
              <w:t>QUAN LY TAU</w:t>
            </w:r>
          </w:p>
        </w:tc>
      </w:tr>
      <w:tr w:rsidR="00401483" w:rsidRPr="00B07B80" w14:paraId="5731392A" w14:textId="77777777" w:rsidTr="00F553C3">
        <w:tc>
          <w:tcPr>
            <w:tcW w:w="2420" w:type="dxa"/>
            <w:tcMar>
              <w:top w:w="100" w:type="dxa"/>
              <w:left w:w="100" w:type="dxa"/>
              <w:bottom w:w="100" w:type="dxa"/>
              <w:right w:w="100" w:type="dxa"/>
            </w:tcMar>
            <w:hideMark/>
          </w:tcPr>
          <w:p w14:paraId="5224D9AD" w14:textId="77777777" w:rsidR="00B07B80" w:rsidRPr="00B07B80" w:rsidRDefault="00B07B80" w:rsidP="00D00D60">
            <w:pPr>
              <w:pStyle w:val="NormalWeb"/>
              <w:spacing w:before="0" w:beforeAutospacing="0" w:after="0" w:afterAutospacing="0" w:line="360" w:lineRule="auto"/>
              <w:rPr>
                <w:sz w:val="26"/>
                <w:szCs w:val="26"/>
              </w:rPr>
            </w:pPr>
            <w:r w:rsidRPr="00B07B80">
              <w:rPr>
                <w:color w:val="000000"/>
                <w:sz w:val="26"/>
                <w:szCs w:val="26"/>
              </w:rPr>
              <w:t>Tóm tắt</w:t>
            </w:r>
          </w:p>
        </w:tc>
        <w:tc>
          <w:tcPr>
            <w:tcW w:w="7200" w:type="dxa"/>
            <w:tcMar>
              <w:top w:w="100" w:type="dxa"/>
              <w:left w:w="100" w:type="dxa"/>
              <w:bottom w:w="100" w:type="dxa"/>
              <w:right w:w="100" w:type="dxa"/>
            </w:tcMar>
            <w:hideMark/>
          </w:tcPr>
          <w:p w14:paraId="6ABFB28A" w14:textId="3FC40DB1" w:rsidR="00B07B80" w:rsidRPr="00B07B80" w:rsidRDefault="00EC17F2" w:rsidP="00D00D60">
            <w:pPr>
              <w:pStyle w:val="NormalWeb"/>
              <w:spacing w:before="0" w:beforeAutospacing="0" w:after="0" w:afterAutospacing="0" w:line="360" w:lineRule="auto"/>
              <w:rPr>
                <w:sz w:val="26"/>
                <w:szCs w:val="26"/>
              </w:rPr>
            </w:pPr>
            <w:r>
              <w:rPr>
                <w:sz w:val="26"/>
                <w:szCs w:val="26"/>
              </w:rPr>
              <w:t xml:space="preserve">Use case cho phép </w:t>
            </w:r>
            <w:r w:rsidR="00C7618D">
              <w:rPr>
                <w:sz w:val="28"/>
                <w:szCs w:val="28"/>
              </w:rPr>
              <w:t>Nhân viên quản lý thông tin tàu</w:t>
            </w:r>
          </w:p>
        </w:tc>
      </w:tr>
      <w:tr w:rsidR="00401483" w:rsidRPr="00B07B80" w14:paraId="798F743B" w14:textId="77777777" w:rsidTr="00F553C3">
        <w:tc>
          <w:tcPr>
            <w:tcW w:w="2420" w:type="dxa"/>
            <w:tcMar>
              <w:top w:w="100" w:type="dxa"/>
              <w:left w:w="100" w:type="dxa"/>
              <w:bottom w:w="100" w:type="dxa"/>
              <w:right w:w="100" w:type="dxa"/>
            </w:tcMar>
          </w:tcPr>
          <w:p w14:paraId="2706AB9C" w14:textId="7B107EA5" w:rsidR="00043097" w:rsidRPr="00B07B80" w:rsidRDefault="00043097">
            <w:pPr>
              <w:pStyle w:val="NormalWeb"/>
              <w:spacing w:before="0" w:beforeAutospacing="0" w:after="0" w:afterAutospacing="0"/>
              <w:rPr>
                <w:color w:val="000000"/>
                <w:sz w:val="26"/>
                <w:szCs w:val="26"/>
              </w:rPr>
            </w:pPr>
            <w:r>
              <w:rPr>
                <w:color w:val="000000"/>
                <w:sz w:val="26"/>
                <w:szCs w:val="26"/>
              </w:rPr>
              <w:t>Tác nhân</w:t>
            </w:r>
          </w:p>
        </w:tc>
        <w:tc>
          <w:tcPr>
            <w:tcW w:w="7200" w:type="dxa"/>
            <w:tcMar>
              <w:top w:w="100" w:type="dxa"/>
              <w:left w:w="100" w:type="dxa"/>
              <w:bottom w:w="100" w:type="dxa"/>
              <w:right w:w="100" w:type="dxa"/>
            </w:tcMar>
          </w:tcPr>
          <w:p w14:paraId="45F24009" w14:textId="479E4B42" w:rsidR="00043097" w:rsidRPr="00B07B80" w:rsidRDefault="00A9321F">
            <w:pPr>
              <w:pStyle w:val="NormalWeb"/>
              <w:spacing w:before="0" w:beforeAutospacing="0" w:after="0" w:afterAutospacing="0"/>
              <w:rPr>
                <w:color w:val="000000"/>
                <w:sz w:val="26"/>
                <w:szCs w:val="26"/>
              </w:rPr>
            </w:pPr>
            <w:r>
              <w:rPr>
                <w:color w:val="000000"/>
                <w:sz w:val="26"/>
                <w:szCs w:val="26"/>
              </w:rPr>
              <w:t xml:space="preserve">Nhân </w:t>
            </w:r>
            <w:r w:rsidR="006D29AF">
              <w:rPr>
                <w:color w:val="000000"/>
                <w:sz w:val="26"/>
                <w:szCs w:val="26"/>
              </w:rPr>
              <w:t>viên</w:t>
            </w:r>
          </w:p>
        </w:tc>
      </w:tr>
      <w:tr w:rsidR="00401483" w:rsidRPr="00B07B80" w14:paraId="32604864" w14:textId="77777777" w:rsidTr="00F553C3">
        <w:tc>
          <w:tcPr>
            <w:tcW w:w="2420" w:type="dxa"/>
            <w:tcMar>
              <w:top w:w="100" w:type="dxa"/>
              <w:left w:w="100" w:type="dxa"/>
              <w:bottom w:w="100" w:type="dxa"/>
              <w:right w:w="100" w:type="dxa"/>
            </w:tcMar>
            <w:hideMark/>
          </w:tcPr>
          <w:p w14:paraId="166AE2B7" w14:textId="77777777" w:rsidR="00B07B80" w:rsidRPr="00B07B80" w:rsidRDefault="00B07B80" w:rsidP="00D00D60">
            <w:pPr>
              <w:pStyle w:val="NormalWeb"/>
              <w:spacing w:before="0" w:beforeAutospacing="0" w:after="0" w:afterAutospacing="0" w:line="360" w:lineRule="auto"/>
              <w:rPr>
                <w:sz w:val="26"/>
                <w:szCs w:val="26"/>
              </w:rPr>
            </w:pPr>
            <w:r w:rsidRPr="00B07B80">
              <w:rPr>
                <w:color w:val="000000"/>
                <w:sz w:val="26"/>
                <w:szCs w:val="26"/>
              </w:rPr>
              <w:t>UC liên quan</w:t>
            </w:r>
          </w:p>
        </w:tc>
        <w:tc>
          <w:tcPr>
            <w:tcW w:w="7200" w:type="dxa"/>
            <w:tcMar>
              <w:top w:w="100" w:type="dxa"/>
              <w:left w:w="100" w:type="dxa"/>
              <w:bottom w:w="100" w:type="dxa"/>
              <w:right w:w="100" w:type="dxa"/>
            </w:tcMar>
            <w:hideMark/>
          </w:tcPr>
          <w:p w14:paraId="0D312B8C" w14:textId="24499561" w:rsidR="00B07B80" w:rsidRPr="003772DA" w:rsidRDefault="003772DA" w:rsidP="00D00D60">
            <w:pPr>
              <w:pStyle w:val="NormalWeb"/>
              <w:spacing w:before="0" w:beforeAutospacing="0" w:after="0" w:afterAutospacing="0" w:line="360" w:lineRule="auto"/>
              <w:rPr>
                <w:sz w:val="26"/>
                <w:szCs w:val="26"/>
              </w:rPr>
            </w:pPr>
            <w:r>
              <w:rPr>
                <w:sz w:val="26"/>
                <w:szCs w:val="26"/>
              </w:rPr>
              <w:t>Thêm tàu, sửa tàu, xóa tàu</w:t>
            </w:r>
            <w:r w:rsidR="0007695D">
              <w:rPr>
                <w:sz w:val="26"/>
                <w:szCs w:val="26"/>
              </w:rPr>
              <w:t xml:space="preserve">, </w:t>
            </w:r>
            <w:r w:rsidR="00254315">
              <w:rPr>
                <w:sz w:val="26"/>
                <w:szCs w:val="26"/>
              </w:rPr>
              <w:t>xem danh sách tàu</w:t>
            </w:r>
          </w:p>
        </w:tc>
      </w:tr>
      <w:tr w:rsidR="00401483" w:rsidRPr="00B07B80" w14:paraId="305985B5" w14:textId="77777777" w:rsidTr="00F553C3">
        <w:tc>
          <w:tcPr>
            <w:tcW w:w="2420" w:type="dxa"/>
            <w:tcMar>
              <w:top w:w="100" w:type="dxa"/>
              <w:left w:w="100" w:type="dxa"/>
              <w:bottom w:w="100" w:type="dxa"/>
              <w:right w:w="100" w:type="dxa"/>
            </w:tcMar>
            <w:hideMark/>
          </w:tcPr>
          <w:p w14:paraId="32C5F673" w14:textId="77777777" w:rsidR="00B07B80" w:rsidRPr="00B07B80" w:rsidRDefault="00B07B80" w:rsidP="00D00D60">
            <w:pPr>
              <w:pStyle w:val="NormalWeb"/>
              <w:spacing w:before="0" w:beforeAutospacing="0" w:after="0" w:afterAutospacing="0" w:line="360" w:lineRule="auto"/>
              <w:rPr>
                <w:sz w:val="26"/>
                <w:szCs w:val="26"/>
              </w:rPr>
            </w:pPr>
            <w:r w:rsidRPr="00B07B80">
              <w:rPr>
                <w:color w:val="000000"/>
                <w:sz w:val="26"/>
                <w:szCs w:val="26"/>
              </w:rPr>
              <w:t>Dòng sự kiện chính</w:t>
            </w:r>
          </w:p>
        </w:tc>
        <w:tc>
          <w:tcPr>
            <w:tcW w:w="7200" w:type="dxa"/>
            <w:tcMar>
              <w:top w:w="100" w:type="dxa"/>
              <w:left w:w="100" w:type="dxa"/>
              <w:bottom w:w="100" w:type="dxa"/>
              <w:right w:w="100" w:type="dxa"/>
            </w:tcMar>
            <w:hideMark/>
          </w:tcPr>
          <w:p w14:paraId="772109B1" w14:textId="34D675EB" w:rsidR="00C3578C" w:rsidRPr="00E0768A" w:rsidRDefault="00C3578C" w:rsidP="00203778">
            <w:pPr>
              <w:pStyle w:val="BodyText"/>
              <w:numPr>
                <w:ilvl w:val="0"/>
                <w:numId w:val="2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tàu</w:t>
            </w:r>
            <w:r w:rsidR="00A70249">
              <w:rPr>
                <w:rFonts w:ascii="Times New Roman" w:hAnsi="Times New Roman" w:cs="Times New Roman"/>
                <w:sz w:val="28"/>
                <w:szCs w:val="28"/>
              </w:rPr>
              <w:t>.</w:t>
            </w:r>
          </w:p>
          <w:p w14:paraId="497DBB78" w14:textId="267A8B73" w:rsidR="00C3578C" w:rsidRPr="00E0768A" w:rsidRDefault="00C3578C" w:rsidP="00203778">
            <w:pPr>
              <w:numPr>
                <w:ilvl w:val="0"/>
                <w:numId w:val="21"/>
              </w:numPr>
              <w:spacing w:line="312" w:lineRule="auto"/>
              <w:jc w:val="both"/>
              <w:rPr>
                <w:sz w:val="28"/>
                <w:szCs w:val="28"/>
              </w:rPr>
            </w:pPr>
            <w:r w:rsidRPr="00E0768A">
              <w:rPr>
                <w:sz w:val="28"/>
                <w:szCs w:val="28"/>
              </w:rPr>
              <w:t>Form Quanlytau hiện ra gồm danh sách tàu,</w:t>
            </w:r>
            <w:r w:rsidR="00EF0C3C">
              <w:rPr>
                <w:sz w:val="28"/>
                <w:szCs w:val="28"/>
              </w:rPr>
              <w:t xml:space="preserve"> </w:t>
            </w:r>
            <w:r w:rsidRPr="00E0768A">
              <w:rPr>
                <w:sz w:val="28"/>
                <w:szCs w:val="28"/>
              </w:rPr>
              <w:t>các ô text để điề</w:t>
            </w:r>
            <w:r>
              <w:rPr>
                <w:sz w:val="28"/>
                <w:szCs w:val="28"/>
              </w:rPr>
              <w:t xml:space="preserve">n thông tin </w:t>
            </w:r>
            <w:r w:rsidRPr="00E0768A">
              <w:rPr>
                <w:sz w:val="28"/>
                <w:szCs w:val="28"/>
              </w:rPr>
              <w:t xml:space="preserve">tàu và các nút </w:t>
            </w:r>
            <w:r>
              <w:rPr>
                <w:sz w:val="28"/>
                <w:szCs w:val="28"/>
              </w:rPr>
              <w:t>ấn</w:t>
            </w:r>
            <w:r w:rsidRPr="00E0768A">
              <w:rPr>
                <w:sz w:val="28"/>
                <w:szCs w:val="28"/>
              </w:rPr>
              <w:t xml:space="preserve"> </w:t>
            </w:r>
            <w:r w:rsidR="0017243D">
              <w:rPr>
                <w:sz w:val="28"/>
                <w:szCs w:val="28"/>
              </w:rPr>
              <w:t>t</w:t>
            </w:r>
            <w:r w:rsidRPr="00E0768A">
              <w:rPr>
                <w:sz w:val="28"/>
                <w:szCs w:val="28"/>
              </w:rPr>
              <w:t>hêm mới,</w:t>
            </w:r>
            <w:r w:rsidR="0017243D">
              <w:rPr>
                <w:sz w:val="28"/>
                <w:szCs w:val="28"/>
              </w:rPr>
              <w:t xml:space="preserve"> c</w:t>
            </w:r>
            <w:r w:rsidRPr="00E0768A">
              <w:rPr>
                <w:sz w:val="28"/>
                <w:szCs w:val="28"/>
              </w:rPr>
              <w:t>ập nhật,</w:t>
            </w:r>
            <w:r w:rsidR="0017243D">
              <w:rPr>
                <w:sz w:val="28"/>
                <w:szCs w:val="28"/>
              </w:rPr>
              <w:t xml:space="preserve"> x</w:t>
            </w:r>
            <w:r w:rsidRPr="00E0768A">
              <w:rPr>
                <w:sz w:val="28"/>
                <w:szCs w:val="28"/>
              </w:rPr>
              <w:t>óa,</w:t>
            </w:r>
            <w:r w:rsidR="0017243D">
              <w:rPr>
                <w:sz w:val="28"/>
                <w:szCs w:val="28"/>
              </w:rPr>
              <w:t xml:space="preserve"> n</w:t>
            </w:r>
            <w:r w:rsidRPr="00E0768A">
              <w:rPr>
                <w:sz w:val="28"/>
                <w:szCs w:val="28"/>
              </w:rPr>
              <w:t>hập lại</w:t>
            </w:r>
            <w:r w:rsidR="0017243D">
              <w:rPr>
                <w:sz w:val="28"/>
                <w:szCs w:val="28"/>
              </w:rPr>
              <w:t>.</w:t>
            </w:r>
          </w:p>
          <w:p w14:paraId="778DC148" w14:textId="5AC43948" w:rsidR="00C3578C" w:rsidRDefault="00C3578C" w:rsidP="00203778">
            <w:pPr>
              <w:numPr>
                <w:ilvl w:val="0"/>
                <w:numId w:val="21"/>
              </w:numPr>
              <w:spacing w:line="312" w:lineRule="auto"/>
              <w:jc w:val="both"/>
              <w:rPr>
                <w:sz w:val="28"/>
                <w:szCs w:val="28"/>
              </w:rPr>
            </w:pPr>
            <w:r w:rsidRPr="00E0768A">
              <w:rPr>
                <w:sz w:val="28"/>
                <w:szCs w:val="28"/>
              </w:rPr>
              <w:t xml:space="preserve">Nhân viên </w:t>
            </w:r>
            <w:r>
              <w:rPr>
                <w:sz w:val="28"/>
                <w:szCs w:val="28"/>
              </w:rPr>
              <w:t>điền</w:t>
            </w:r>
            <w:r w:rsidRPr="00E0768A">
              <w:rPr>
                <w:sz w:val="28"/>
                <w:szCs w:val="28"/>
              </w:rPr>
              <w:t xml:space="preserve"> đ</w:t>
            </w:r>
            <w:r w:rsidR="0017243D">
              <w:rPr>
                <w:sz w:val="28"/>
                <w:szCs w:val="28"/>
              </w:rPr>
              <w:t>ầ</w:t>
            </w:r>
            <w:r w:rsidRPr="00E0768A">
              <w:rPr>
                <w:sz w:val="28"/>
                <w:szCs w:val="28"/>
              </w:rPr>
              <w:t>y đủ thông t</w:t>
            </w:r>
            <w:r>
              <w:rPr>
                <w:sz w:val="28"/>
                <w:szCs w:val="28"/>
              </w:rPr>
              <w:t>in</w:t>
            </w:r>
            <w:r w:rsidRPr="00E0768A">
              <w:rPr>
                <w:sz w:val="28"/>
                <w:szCs w:val="28"/>
              </w:rPr>
              <w:t xml:space="preserve"> tàu vào các ô text và </w:t>
            </w:r>
            <w:r>
              <w:rPr>
                <w:sz w:val="28"/>
                <w:szCs w:val="28"/>
              </w:rPr>
              <w:t>nhấn</w:t>
            </w:r>
            <w:r w:rsidRPr="00E0768A">
              <w:rPr>
                <w:sz w:val="28"/>
                <w:szCs w:val="28"/>
              </w:rPr>
              <w:t xml:space="preserve"> nút </w:t>
            </w:r>
            <w:r w:rsidR="0017243D">
              <w:rPr>
                <w:sz w:val="28"/>
                <w:szCs w:val="28"/>
              </w:rPr>
              <w:t>t</w:t>
            </w:r>
            <w:r w:rsidRPr="00E0768A">
              <w:rPr>
                <w:sz w:val="28"/>
                <w:szCs w:val="28"/>
              </w:rPr>
              <w:t>hêm mới</w:t>
            </w:r>
            <w:r w:rsidR="00A70249">
              <w:rPr>
                <w:sz w:val="28"/>
                <w:szCs w:val="28"/>
              </w:rPr>
              <w:t>.</w:t>
            </w:r>
          </w:p>
          <w:p w14:paraId="143CED6E" w14:textId="4B4CC23B" w:rsidR="00C3578C" w:rsidRDefault="00C3578C" w:rsidP="00203778">
            <w:pPr>
              <w:numPr>
                <w:ilvl w:val="0"/>
                <w:numId w:val="21"/>
              </w:numPr>
              <w:spacing w:line="312" w:lineRule="auto"/>
              <w:jc w:val="both"/>
              <w:rPr>
                <w:sz w:val="28"/>
                <w:szCs w:val="28"/>
              </w:rPr>
            </w:pPr>
            <w:r>
              <w:rPr>
                <w:sz w:val="28"/>
                <w:szCs w:val="28"/>
              </w:rPr>
              <w:t>Thông tin của tàu sẽ được lưu vào CSDL</w:t>
            </w:r>
            <w:r w:rsidR="00A70249">
              <w:rPr>
                <w:sz w:val="28"/>
                <w:szCs w:val="28"/>
              </w:rPr>
              <w:t>.</w:t>
            </w:r>
          </w:p>
          <w:p w14:paraId="006D5B9F" w14:textId="2D2A5006" w:rsidR="00C3578C" w:rsidRDefault="00C3578C" w:rsidP="00203778">
            <w:pPr>
              <w:pStyle w:val="BodyText"/>
              <w:numPr>
                <w:ilvl w:val="0"/>
                <w:numId w:val="2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nhân viên muốn cập nhập thông tin tàu chỉ cần nhấn vào nút </w:t>
            </w:r>
            <w:r w:rsidR="0017243D">
              <w:rPr>
                <w:rFonts w:ascii="Times New Roman" w:hAnsi="Times New Roman" w:cs="Times New Roman"/>
                <w:sz w:val="28"/>
                <w:szCs w:val="28"/>
              </w:rPr>
              <w:t>c</w:t>
            </w:r>
            <w:r>
              <w:rPr>
                <w:rFonts w:ascii="Times New Roman" w:hAnsi="Times New Roman" w:cs="Times New Roman"/>
                <w:sz w:val="28"/>
                <w:szCs w:val="28"/>
              </w:rPr>
              <w:t>ập nhập là có thể cập nhập được tàu vào CSDL nếu đúng nhân viên nhập đúng ID tàu đó</w:t>
            </w:r>
            <w:r w:rsidR="00A70249">
              <w:rPr>
                <w:rFonts w:ascii="Times New Roman" w:hAnsi="Times New Roman" w:cs="Times New Roman"/>
                <w:sz w:val="28"/>
                <w:szCs w:val="28"/>
              </w:rPr>
              <w:t>.</w:t>
            </w:r>
          </w:p>
          <w:p w14:paraId="7E60A140" w14:textId="57A1B11A" w:rsidR="00C3578C" w:rsidRPr="00E0768A" w:rsidRDefault="00C3578C" w:rsidP="00203778">
            <w:pPr>
              <w:pStyle w:val="BodyText"/>
              <w:numPr>
                <w:ilvl w:val="0"/>
                <w:numId w:val="2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nhân viên muốn xóa tàu đó thì chỉ cần nhấn nút </w:t>
            </w:r>
            <w:r w:rsidR="0017243D">
              <w:rPr>
                <w:rFonts w:ascii="Times New Roman" w:hAnsi="Times New Roman" w:cs="Times New Roman"/>
                <w:sz w:val="28"/>
                <w:szCs w:val="28"/>
              </w:rPr>
              <w:t>x</w:t>
            </w:r>
            <w:r>
              <w:rPr>
                <w:rFonts w:ascii="Times New Roman" w:hAnsi="Times New Roman" w:cs="Times New Roman"/>
                <w:sz w:val="28"/>
                <w:szCs w:val="28"/>
              </w:rPr>
              <w:t xml:space="preserve">óa là hệ thống </w:t>
            </w:r>
            <w:r w:rsidR="0017243D">
              <w:rPr>
                <w:rFonts w:ascii="Times New Roman" w:hAnsi="Times New Roman" w:cs="Times New Roman"/>
                <w:sz w:val="28"/>
                <w:szCs w:val="28"/>
              </w:rPr>
              <w:t>s</w:t>
            </w:r>
            <w:r>
              <w:rPr>
                <w:rFonts w:ascii="Times New Roman" w:hAnsi="Times New Roman" w:cs="Times New Roman"/>
                <w:sz w:val="28"/>
                <w:szCs w:val="28"/>
              </w:rPr>
              <w:t>ẽ xóa tàu đó khỏi CSDL</w:t>
            </w:r>
            <w:r w:rsidR="00A70249">
              <w:rPr>
                <w:rFonts w:ascii="Times New Roman" w:hAnsi="Times New Roman" w:cs="Times New Roman"/>
                <w:sz w:val="28"/>
                <w:szCs w:val="28"/>
              </w:rPr>
              <w:t>.</w:t>
            </w:r>
          </w:p>
          <w:p w14:paraId="7AAF40E5" w14:textId="71142708" w:rsidR="00FA11CB" w:rsidRPr="00086266" w:rsidRDefault="00C3578C" w:rsidP="00203778">
            <w:pPr>
              <w:pStyle w:val="BodyText"/>
              <w:numPr>
                <w:ilvl w:val="0"/>
                <w:numId w:val="2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w:t>
            </w:r>
            <w:r w:rsidR="00365599">
              <w:rPr>
                <w:rFonts w:ascii="Times New Roman" w:hAnsi="Times New Roman" w:cs="Times New Roman"/>
                <w:sz w:val="28"/>
                <w:szCs w:val="28"/>
              </w:rPr>
              <w:t>à</w:t>
            </w:r>
            <w:r w:rsidRPr="00E0768A">
              <w:rPr>
                <w:rFonts w:ascii="Times New Roman" w:hAnsi="Times New Roman" w:cs="Times New Roman"/>
                <w:sz w:val="28"/>
                <w:szCs w:val="28"/>
              </w:rPr>
              <w:t xml:space="preserve">ng buộc và xác nhận </w:t>
            </w:r>
            <w:r w:rsidR="00DA6880">
              <w:rPr>
                <w:rFonts w:ascii="Times New Roman" w:hAnsi="Times New Roman" w:cs="Times New Roman"/>
                <w:sz w:val="28"/>
                <w:szCs w:val="28"/>
              </w:rPr>
              <w:t>n</w:t>
            </w:r>
            <w:r w:rsidRPr="00E0768A">
              <w:rPr>
                <w:rFonts w:ascii="Times New Roman" w:hAnsi="Times New Roman" w:cs="Times New Roman"/>
                <w:sz w:val="28"/>
                <w:szCs w:val="28"/>
              </w:rPr>
              <w:t>hân viên đủ điều kiện để thêm thông tin tàu</w:t>
            </w:r>
            <w:r w:rsidR="00A70249">
              <w:rPr>
                <w:rFonts w:ascii="Times New Roman" w:hAnsi="Times New Roman" w:cs="Times New Roman"/>
                <w:sz w:val="28"/>
                <w:szCs w:val="28"/>
              </w:rPr>
              <w:t>.</w:t>
            </w:r>
          </w:p>
        </w:tc>
      </w:tr>
      <w:tr w:rsidR="00401483" w:rsidRPr="00B07B80" w14:paraId="3F8884FB" w14:textId="77777777" w:rsidTr="00F553C3">
        <w:tc>
          <w:tcPr>
            <w:tcW w:w="2420" w:type="dxa"/>
            <w:tcMar>
              <w:top w:w="100" w:type="dxa"/>
              <w:left w:w="100" w:type="dxa"/>
              <w:bottom w:w="100" w:type="dxa"/>
              <w:right w:w="100" w:type="dxa"/>
            </w:tcMar>
            <w:hideMark/>
          </w:tcPr>
          <w:p w14:paraId="756B359C" w14:textId="77777777" w:rsidR="00B07B80" w:rsidRPr="00B07B80" w:rsidRDefault="00B07B80" w:rsidP="00D00D60">
            <w:pPr>
              <w:pStyle w:val="NormalWeb"/>
              <w:spacing w:before="0" w:beforeAutospacing="0" w:after="0" w:afterAutospacing="0" w:line="360" w:lineRule="auto"/>
              <w:rPr>
                <w:sz w:val="26"/>
                <w:szCs w:val="26"/>
              </w:rPr>
            </w:pPr>
            <w:r w:rsidRPr="00B07B80">
              <w:rPr>
                <w:color w:val="000000"/>
                <w:sz w:val="26"/>
                <w:szCs w:val="26"/>
              </w:rPr>
              <w:t>Dòng sự kiện phụ</w:t>
            </w:r>
          </w:p>
        </w:tc>
        <w:tc>
          <w:tcPr>
            <w:tcW w:w="7200" w:type="dxa"/>
            <w:tcMar>
              <w:top w:w="100" w:type="dxa"/>
              <w:left w:w="100" w:type="dxa"/>
              <w:bottom w:w="100" w:type="dxa"/>
              <w:right w:w="100" w:type="dxa"/>
            </w:tcMar>
            <w:hideMark/>
          </w:tcPr>
          <w:p w14:paraId="2CF49F1A" w14:textId="32417428" w:rsidR="00505201" w:rsidRPr="00B07B80" w:rsidRDefault="00505201" w:rsidP="00147638">
            <w:pPr>
              <w:pStyle w:val="NormalWeb"/>
              <w:spacing w:before="0" w:beforeAutospacing="0" w:after="0" w:afterAutospacing="0" w:line="360" w:lineRule="auto"/>
              <w:rPr>
                <w:sz w:val="26"/>
                <w:szCs w:val="26"/>
              </w:rPr>
            </w:pPr>
          </w:p>
        </w:tc>
      </w:tr>
      <w:tr w:rsidR="00401483" w:rsidRPr="00B07B80" w14:paraId="7E871666" w14:textId="77777777" w:rsidTr="00F553C3">
        <w:tc>
          <w:tcPr>
            <w:tcW w:w="2420" w:type="dxa"/>
            <w:tcMar>
              <w:top w:w="100" w:type="dxa"/>
              <w:left w:w="100" w:type="dxa"/>
              <w:bottom w:w="100" w:type="dxa"/>
              <w:right w:w="100" w:type="dxa"/>
            </w:tcMar>
            <w:hideMark/>
          </w:tcPr>
          <w:p w14:paraId="73627788" w14:textId="77777777" w:rsidR="00B07B80" w:rsidRPr="00B07B80" w:rsidRDefault="00B07B80" w:rsidP="00D00D60">
            <w:pPr>
              <w:pStyle w:val="NormalWeb"/>
              <w:spacing w:before="0" w:beforeAutospacing="0" w:after="0" w:afterAutospacing="0" w:line="360" w:lineRule="auto"/>
              <w:rPr>
                <w:sz w:val="26"/>
                <w:szCs w:val="26"/>
              </w:rPr>
            </w:pPr>
            <w:r w:rsidRPr="00B07B80">
              <w:rPr>
                <w:color w:val="000000"/>
                <w:sz w:val="26"/>
                <w:szCs w:val="26"/>
              </w:rPr>
              <w:t>Điều kiện tiên quyết </w:t>
            </w:r>
          </w:p>
        </w:tc>
        <w:tc>
          <w:tcPr>
            <w:tcW w:w="7200" w:type="dxa"/>
            <w:tcMar>
              <w:top w:w="100" w:type="dxa"/>
              <w:left w:w="100" w:type="dxa"/>
              <w:bottom w:w="100" w:type="dxa"/>
              <w:right w:w="100" w:type="dxa"/>
            </w:tcMar>
            <w:hideMark/>
          </w:tcPr>
          <w:p w14:paraId="2390A142" w14:textId="789E7266" w:rsidR="00B07B80" w:rsidRPr="00B07B80" w:rsidRDefault="00147638" w:rsidP="00D00D60">
            <w:pPr>
              <w:pStyle w:val="NormalWeb"/>
              <w:spacing w:before="0" w:beforeAutospacing="0" w:after="0" w:afterAutospacing="0" w:line="360" w:lineRule="auto"/>
              <w:rPr>
                <w:sz w:val="26"/>
                <w:szCs w:val="26"/>
              </w:rPr>
            </w:pPr>
            <w:r>
              <w:rPr>
                <w:sz w:val="26"/>
                <w:szCs w:val="26"/>
              </w:rPr>
              <w:t>Nhân viên</w:t>
            </w:r>
            <w:r w:rsidR="005F0725">
              <w:rPr>
                <w:sz w:val="26"/>
                <w:szCs w:val="26"/>
              </w:rPr>
              <w:t xml:space="preserve"> phải </w:t>
            </w:r>
            <w:r w:rsidR="00C175F4">
              <w:rPr>
                <w:sz w:val="26"/>
                <w:szCs w:val="26"/>
              </w:rPr>
              <w:t>chọn</w:t>
            </w:r>
            <w:r w:rsidR="005F0725">
              <w:rPr>
                <w:sz w:val="26"/>
                <w:szCs w:val="26"/>
              </w:rPr>
              <w:t xml:space="preserve"> </w:t>
            </w:r>
            <w:r w:rsidR="00C175F4">
              <w:rPr>
                <w:sz w:val="26"/>
                <w:szCs w:val="26"/>
              </w:rPr>
              <w:t xml:space="preserve">đúng </w:t>
            </w:r>
            <w:r w:rsidR="00C175F4" w:rsidRPr="00E0768A">
              <w:rPr>
                <w:sz w:val="28"/>
                <w:szCs w:val="28"/>
              </w:rPr>
              <w:t>chức năng Quản lý tàu</w:t>
            </w:r>
            <w:r w:rsidR="004A6026">
              <w:rPr>
                <w:sz w:val="26"/>
                <w:szCs w:val="26"/>
              </w:rPr>
              <w:t>.</w:t>
            </w:r>
          </w:p>
        </w:tc>
      </w:tr>
      <w:tr w:rsidR="00401483" w:rsidRPr="00B07B80" w14:paraId="78276722" w14:textId="77777777" w:rsidTr="00F553C3">
        <w:tc>
          <w:tcPr>
            <w:tcW w:w="2420" w:type="dxa"/>
            <w:tcMar>
              <w:top w:w="100" w:type="dxa"/>
              <w:left w:w="100" w:type="dxa"/>
              <w:bottom w:w="100" w:type="dxa"/>
              <w:right w:w="100" w:type="dxa"/>
            </w:tcMar>
            <w:hideMark/>
          </w:tcPr>
          <w:p w14:paraId="1F733474" w14:textId="13BA5860" w:rsidR="00B07B80" w:rsidRPr="00B07B80" w:rsidRDefault="00401483" w:rsidP="00D00D60">
            <w:pPr>
              <w:pStyle w:val="NormalWeb"/>
              <w:spacing w:before="0" w:beforeAutospacing="0" w:after="0" w:afterAutospacing="0" w:line="360" w:lineRule="auto"/>
              <w:rPr>
                <w:sz w:val="26"/>
                <w:szCs w:val="26"/>
              </w:rPr>
            </w:pPr>
            <w:r>
              <w:rPr>
                <w:color w:val="000000"/>
                <w:sz w:val="26"/>
                <w:szCs w:val="26"/>
              </w:rPr>
              <w:t>Hậu</w:t>
            </w:r>
            <w:r w:rsidR="00B07B80" w:rsidRPr="00B07B80">
              <w:rPr>
                <w:color w:val="000000"/>
                <w:sz w:val="26"/>
                <w:szCs w:val="26"/>
              </w:rPr>
              <w:t xml:space="preserve"> </w:t>
            </w:r>
            <w:r>
              <w:rPr>
                <w:color w:val="000000"/>
                <w:sz w:val="26"/>
                <w:szCs w:val="26"/>
              </w:rPr>
              <w:t>điều kiện</w:t>
            </w:r>
          </w:p>
        </w:tc>
        <w:tc>
          <w:tcPr>
            <w:tcW w:w="7200" w:type="dxa"/>
            <w:tcMar>
              <w:top w:w="100" w:type="dxa"/>
              <w:left w:w="100" w:type="dxa"/>
              <w:bottom w:w="100" w:type="dxa"/>
              <w:right w:w="100" w:type="dxa"/>
            </w:tcMar>
            <w:hideMark/>
          </w:tcPr>
          <w:p w14:paraId="21B0011D" w14:textId="77777777" w:rsidR="00B07B80" w:rsidRPr="00B07B80" w:rsidRDefault="00B07B80" w:rsidP="00D00D60">
            <w:pPr>
              <w:spacing w:line="360" w:lineRule="auto"/>
              <w:rPr>
                <w:sz w:val="26"/>
                <w:szCs w:val="26"/>
              </w:rPr>
            </w:pPr>
          </w:p>
        </w:tc>
      </w:tr>
    </w:tbl>
    <w:p w14:paraId="137CCD35" w14:textId="0293CF69" w:rsidR="00B07B80" w:rsidRDefault="00B07B80" w:rsidP="00577EDC">
      <w:pPr>
        <w:spacing w:line="26" w:lineRule="atLeast"/>
        <w:ind w:firstLine="720"/>
        <w:rPr>
          <w:sz w:val="26"/>
          <w:szCs w:val="26"/>
          <w:lang w:val="vi-VN"/>
        </w:rPr>
      </w:pPr>
    </w:p>
    <w:p w14:paraId="32BF488B" w14:textId="020FC70D" w:rsidR="002E385C" w:rsidRDefault="002E385C" w:rsidP="002E385C">
      <w:pPr>
        <w:rPr>
          <w:sz w:val="26"/>
          <w:szCs w:val="26"/>
        </w:rPr>
      </w:pPr>
      <w:r>
        <w:rPr>
          <w:sz w:val="26"/>
          <w:szCs w:val="26"/>
        </w:rPr>
        <w:t>Đặc tả USECASE Quản lý toa</w:t>
      </w:r>
    </w:p>
    <w:p w14:paraId="6F4EBD28" w14:textId="77777777" w:rsidR="002E385C" w:rsidRPr="00B07B80" w:rsidRDefault="002E385C" w:rsidP="002E385C">
      <w:pPr>
        <w:rPr>
          <w:sz w:val="26"/>
          <w:szCs w:val="26"/>
        </w:rPr>
      </w:pP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420"/>
        <w:gridCol w:w="7200"/>
      </w:tblGrid>
      <w:tr w:rsidR="002E385C" w:rsidRPr="00B07B80" w14:paraId="76E916E3" w14:textId="77777777">
        <w:tc>
          <w:tcPr>
            <w:tcW w:w="2420" w:type="dxa"/>
            <w:tcMar>
              <w:top w:w="100" w:type="dxa"/>
              <w:left w:w="100" w:type="dxa"/>
              <w:bottom w:w="100" w:type="dxa"/>
              <w:right w:w="100" w:type="dxa"/>
            </w:tcMar>
            <w:hideMark/>
          </w:tcPr>
          <w:p w14:paraId="3ABB9E5E" w14:textId="77777777" w:rsidR="002E385C" w:rsidRPr="00D325BB" w:rsidRDefault="002E385C">
            <w:pPr>
              <w:pStyle w:val="NormalWeb"/>
              <w:spacing w:before="0" w:beforeAutospacing="0" w:after="0" w:afterAutospacing="0"/>
              <w:rPr>
                <w:b/>
                <w:bCs/>
                <w:sz w:val="26"/>
                <w:szCs w:val="26"/>
              </w:rPr>
            </w:pPr>
            <w:r w:rsidRPr="00D325BB">
              <w:rPr>
                <w:b/>
                <w:bCs/>
                <w:color w:val="000000"/>
                <w:sz w:val="26"/>
                <w:szCs w:val="26"/>
              </w:rPr>
              <w:t>Tên UC</w:t>
            </w:r>
          </w:p>
        </w:tc>
        <w:tc>
          <w:tcPr>
            <w:tcW w:w="7200" w:type="dxa"/>
            <w:tcMar>
              <w:top w:w="100" w:type="dxa"/>
              <w:left w:w="100" w:type="dxa"/>
              <w:bottom w:w="100" w:type="dxa"/>
              <w:right w:w="100" w:type="dxa"/>
            </w:tcMar>
            <w:hideMark/>
          </w:tcPr>
          <w:p w14:paraId="4AB75949" w14:textId="21DFF2F6" w:rsidR="002E385C" w:rsidRPr="00D325BB" w:rsidRDefault="002E385C">
            <w:pPr>
              <w:pStyle w:val="NormalWeb"/>
              <w:spacing w:before="0" w:beforeAutospacing="0" w:after="0" w:afterAutospacing="0"/>
              <w:rPr>
                <w:b/>
                <w:bCs/>
                <w:sz w:val="26"/>
                <w:szCs w:val="26"/>
              </w:rPr>
            </w:pPr>
            <w:r>
              <w:rPr>
                <w:b/>
                <w:bCs/>
                <w:sz w:val="26"/>
                <w:szCs w:val="26"/>
              </w:rPr>
              <w:t>QUAN LY TOA</w:t>
            </w:r>
          </w:p>
        </w:tc>
      </w:tr>
      <w:tr w:rsidR="002E385C" w:rsidRPr="00B07B80" w14:paraId="7D62315A" w14:textId="77777777">
        <w:tc>
          <w:tcPr>
            <w:tcW w:w="2420" w:type="dxa"/>
            <w:tcMar>
              <w:top w:w="100" w:type="dxa"/>
              <w:left w:w="100" w:type="dxa"/>
              <w:bottom w:w="100" w:type="dxa"/>
              <w:right w:w="100" w:type="dxa"/>
            </w:tcMar>
            <w:hideMark/>
          </w:tcPr>
          <w:p w14:paraId="67200CB5" w14:textId="77777777" w:rsidR="002E385C" w:rsidRPr="00B07B80" w:rsidRDefault="002E385C">
            <w:pPr>
              <w:pStyle w:val="NormalWeb"/>
              <w:spacing w:before="0" w:beforeAutospacing="0" w:after="0" w:afterAutospacing="0" w:line="360" w:lineRule="auto"/>
              <w:rPr>
                <w:sz w:val="26"/>
                <w:szCs w:val="26"/>
              </w:rPr>
            </w:pPr>
            <w:r w:rsidRPr="00B07B80">
              <w:rPr>
                <w:color w:val="000000"/>
                <w:sz w:val="26"/>
                <w:szCs w:val="26"/>
              </w:rPr>
              <w:t>Tóm tắt</w:t>
            </w:r>
          </w:p>
        </w:tc>
        <w:tc>
          <w:tcPr>
            <w:tcW w:w="7200" w:type="dxa"/>
            <w:tcMar>
              <w:top w:w="100" w:type="dxa"/>
              <w:left w:w="100" w:type="dxa"/>
              <w:bottom w:w="100" w:type="dxa"/>
              <w:right w:w="100" w:type="dxa"/>
            </w:tcMar>
            <w:hideMark/>
          </w:tcPr>
          <w:p w14:paraId="53945A8A" w14:textId="183B0184" w:rsidR="002E385C" w:rsidRPr="00B07B80" w:rsidRDefault="00887457">
            <w:pPr>
              <w:pStyle w:val="NormalWeb"/>
              <w:spacing w:before="0" w:beforeAutospacing="0" w:after="0" w:afterAutospacing="0" w:line="360" w:lineRule="auto"/>
              <w:rPr>
                <w:sz w:val="26"/>
                <w:szCs w:val="26"/>
              </w:rPr>
            </w:pPr>
            <w:r>
              <w:rPr>
                <w:sz w:val="26"/>
                <w:szCs w:val="26"/>
              </w:rPr>
              <w:t xml:space="preserve">Use case cho phép </w:t>
            </w:r>
            <w:r>
              <w:rPr>
                <w:sz w:val="28"/>
                <w:szCs w:val="28"/>
              </w:rPr>
              <w:t>Nhân viên quản lý thông tin</w:t>
            </w:r>
            <w:r>
              <w:rPr>
                <w:sz w:val="28"/>
                <w:szCs w:val="28"/>
                <w:lang w:val="vi-VN"/>
              </w:rPr>
              <w:t xml:space="preserve"> toa</w:t>
            </w:r>
            <w:r>
              <w:rPr>
                <w:sz w:val="28"/>
                <w:szCs w:val="28"/>
              </w:rPr>
              <w:t xml:space="preserve"> tàu</w:t>
            </w:r>
          </w:p>
        </w:tc>
      </w:tr>
      <w:tr w:rsidR="002E385C" w:rsidRPr="00B07B80" w14:paraId="7F58BE03" w14:textId="77777777">
        <w:tc>
          <w:tcPr>
            <w:tcW w:w="2420" w:type="dxa"/>
            <w:tcMar>
              <w:top w:w="100" w:type="dxa"/>
              <w:left w:w="100" w:type="dxa"/>
              <w:bottom w:w="100" w:type="dxa"/>
              <w:right w:w="100" w:type="dxa"/>
            </w:tcMar>
          </w:tcPr>
          <w:p w14:paraId="3B0C4601" w14:textId="77777777" w:rsidR="002E385C" w:rsidRPr="00B07B80" w:rsidRDefault="002E385C">
            <w:pPr>
              <w:pStyle w:val="NormalWeb"/>
              <w:spacing w:before="0" w:beforeAutospacing="0" w:after="0" w:afterAutospacing="0"/>
              <w:rPr>
                <w:color w:val="000000"/>
                <w:sz w:val="26"/>
                <w:szCs w:val="26"/>
              </w:rPr>
            </w:pPr>
            <w:r>
              <w:rPr>
                <w:color w:val="000000"/>
                <w:sz w:val="26"/>
                <w:szCs w:val="26"/>
              </w:rPr>
              <w:lastRenderedPageBreak/>
              <w:t>Tác nhân</w:t>
            </w:r>
          </w:p>
        </w:tc>
        <w:tc>
          <w:tcPr>
            <w:tcW w:w="7200" w:type="dxa"/>
            <w:tcMar>
              <w:top w:w="100" w:type="dxa"/>
              <w:left w:w="100" w:type="dxa"/>
              <w:bottom w:w="100" w:type="dxa"/>
              <w:right w:w="100" w:type="dxa"/>
            </w:tcMar>
          </w:tcPr>
          <w:p w14:paraId="60E65506" w14:textId="77777777" w:rsidR="002E385C" w:rsidRPr="00B07B80" w:rsidRDefault="002E385C">
            <w:pPr>
              <w:pStyle w:val="NormalWeb"/>
              <w:spacing w:before="0" w:beforeAutospacing="0" w:after="0" w:afterAutospacing="0"/>
              <w:rPr>
                <w:color w:val="000000"/>
                <w:sz w:val="26"/>
                <w:szCs w:val="26"/>
              </w:rPr>
            </w:pPr>
            <w:r>
              <w:rPr>
                <w:color w:val="000000"/>
                <w:sz w:val="26"/>
                <w:szCs w:val="26"/>
              </w:rPr>
              <w:t>Nhân viên</w:t>
            </w:r>
          </w:p>
        </w:tc>
      </w:tr>
      <w:tr w:rsidR="00887457" w:rsidRPr="00B07B80" w14:paraId="0033670B" w14:textId="77777777">
        <w:tc>
          <w:tcPr>
            <w:tcW w:w="2420" w:type="dxa"/>
            <w:tcMar>
              <w:top w:w="100" w:type="dxa"/>
              <w:left w:w="100" w:type="dxa"/>
              <w:bottom w:w="100" w:type="dxa"/>
              <w:right w:w="100" w:type="dxa"/>
            </w:tcMar>
            <w:hideMark/>
          </w:tcPr>
          <w:p w14:paraId="0A7E7C71" w14:textId="77777777" w:rsidR="00887457" w:rsidRPr="00B07B80" w:rsidRDefault="00887457" w:rsidP="00887457">
            <w:pPr>
              <w:pStyle w:val="NormalWeb"/>
              <w:spacing w:before="0" w:beforeAutospacing="0" w:after="0" w:afterAutospacing="0" w:line="360" w:lineRule="auto"/>
              <w:rPr>
                <w:sz w:val="26"/>
                <w:szCs w:val="26"/>
              </w:rPr>
            </w:pPr>
            <w:r w:rsidRPr="00B07B80">
              <w:rPr>
                <w:color w:val="000000"/>
                <w:sz w:val="26"/>
                <w:szCs w:val="26"/>
              </w:rPr>
              <w:t>UC liên quan</w:t>
            </w:r>
          </w:p>
        </w:tc>
        <w:tc>
          <w:tcPr>
            <w:tcW w:w="7200" w:type="dxa"/>
            <w:tcMar>
              <w:top w:w="100" w:type="dxa"/>
              <w:left w:w="100" w:type="dxa"/>
              <w:bottom w:w="100" w:type="dxa"/>
              <w:right w:w="100" w:type="dxa"/>
            </w:tcMar>
            <w:hideMark/>
          </w:tcPr>
          <w:p w14:paraId="3178BE90" w14:textId="1631423F" w:rsidR="00887457" w:rsidRPr="00254315" w:rsidRDefault="00254315" w:rsidP="00887457">
            <w:pPr>
              <w:pStyle w:val="NormalWeb"/>
              <w:spacing w:before="0" w:beforeAutospacing="0" w:after="0" w:afterAutospacing="0" w:line="360" w:lineRule="auto"/>
              <w:rPr>
                <w:sz w:val="26"/>
                <w:szCs w:val="26"/>
              </w:rPr>
            </w:pPr>
            <w:r>
              <w:rPr>
                <w:sz w:val="26"/>
                <w:szCs w:val="26"/>
              </w:rPr>
              <w:t>Thêm</w:t>
            </w:r>
            <w:r w:rsidR="00887457">
              <w:rPr>
                <w:sz w:val="26"/>
                <w:szCs w:val="26"/>
              </w:rPr>
              <w:t xml:space="preserve"> thông tin </w:t>
            </w:r>
            <w:r w:rsidR="00887457">
              <w:rPr>
                <w:sz w:val="26"/>
                <w:szCs w:val="26"/>
                <w:lang w:val="vi-VN"/>
              </w:rPr>
              <w:t>toa</w:t>
            </w:r>
            <w:r>
              <w:rPr>
                <w:sz w:val="26"/>
                <w:szCs w:val="26"/>
              </w:rPr>
              <w:t>,</w:t>
            </w:r>
            <w:r w:rsidR="00477200">
              <w:rPr>
                <w:sz w:val="26"/>
                <w:szCs w:val="26"/>
              </w:rPr>
              <w:t xml:space="preserve"> </w:t>
            </w:r>
            <w:r w:rsidR="00D47F1C">
              <w:rPr>
                <w:sz w:val="26"/>
                <w:szCs w:val="26"/>
              </w:rPr>
              <w:t>sửa toa, xóa toa, xem danh sách toa</w:t>
            </w:r>
          </w:p>
        </w:tc>
      </w:tr>
      <w:tr w:rsidR="002E385C" w:rsidRPr="00B07B80" w14:paraId="6A718A2D" w14:textId="77777777">
        <w:tc>
          <w:tcPr>
            <w:tcW w:w="2420" w:type="dxa"/>
            <w:tcMar>
              <w:top w:w="100" w:type="dxa"/>
              <w:left w:w="100" w:type="dxa"/>
              <w:bottom w:w="100" w:type="dxa"/>
              <w:right w:w="100" w:type="dxa"/>
            </w:tcMar>
            <w:hideMark/>
          </w:tcPr>
          <w:p w14:paraId="4F04C479" w14:textId="77777777" w:rsidR="002E385C" w:rsidRPr="00B07B80" w:rsidRDefault="002E385C">
            <w:pPr>
              <w:pStyle w:val="NormalWeb"/>
              <w:spacing w:before="0" w:beforeAutospacing="0" w:after="0" w:afterAutospacing="0" w:line="360" w:lineRule="auto"/>
              <w:rPr>
                <w:sz w:val="26"/>
                <w:szCs w:val="26"/>
              </w:rPr>
            </w:pPr>
            <w:r w:rsidRPr="00B07B80">
              <w:rPr>
                <w:color w:val="000000"/>
                <w:sz w:val="26"/>
                <w:szCs w:val="26"/>
              </w:rPr>
              <w:t>Dòng sự kiện chính</w:t>
            </w:r>
          </w:p>
        </w:tc>
        <w:tc>
          <w:tcPr>
            <w:tcW w:w="7200" w:type="dxa"/>
            <w:tcMar>
              <w:top w:w="100" w:type="dxa"/>
              <w:left w:w="100" w:type="dxa"/>
              <w:bottom w:w="100" w:type="dxa"/>
              <w:right w:w="100" w:type="dxa"/>
            </w:tcMar>
            <w:hideMark/>
          </w:tcPr>
          <w:p w14:paraId="716C2864" w14:textId="77777777" w:rsidR="006D72C2" w:rsidRPr="00E0768A" w:rsidRDefault="006D72C2" w:rsidP="00203778">
            <w:pPr>
              <w:pStyle w:val="BodyText"/>
              <w:numPr>
                <w:ilvl w:val="0"/>
                <w:numId w:val="23"/>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w:t>
            </w:r>
            <w:r>
              <w:rPr>
                <w:rFonts w:ascii="Times New Roman" w:hAnsi="Times New Roman" w:cs="Times New Roman"/>
                <w:sz w:val="28"/>
                <w:szCs w:val="28"/>
              </w:rPr>
              <w:t>oa</w:t>
            </w:r>
          </w:p>
          <w:p w14:paraId="5D56741F" w14:textId="4D0C3F06" w:rsidR="006D72C2" w:rsidRPr="00DA6880" w:rsidRDefault="006D72C2" w:rsidP="00203778">
            <w:pPr>
              <w:pStyle w:val="ListParagraph"/>
              <w:numPr>
                <w:ilvl w:val="0"/>
                <w:numId w:val="23"/>
              </w:numPr>
              <w:rPr>
                <w:sz w:val="28"/>
                <w:szCs w:val="28"/>
              </w:rPr>
            </w:pPr>
            <w:r w:rsidRPr="00DA6880">
              <w:rPr>
                <w:sz w:val="28"/>
                <w:szCs w:val="28"/>
              </w:rPr>
              <w:t>Form Quanlytoa hiện ra gồm danh sách toa,</w:t>
            </w:r>
            <w:r w:rsidR="00DA6880">
              <w:rPr>
                <w:sz w:val="28"/>
                <w:szCs w:val="28"/>
              </w:rPr>
              <w:t xml:space="preserve"> </w:t>
            </w:r>
            <w:r w:rsidRPr="00DA6880">
              <w:rPr>
                <w:sz w:val="28"/>
                <w:szCs w:val="28"/>
              </w:rPr>
              <w:t xml:space="preserve">các ô text để điền thông tin tàu và các nút ấn </w:t>
            </w:r>
            <w:r w:rsidR="00DA6880" w:rsidRPr="00DA6880">
              <w:rPr>
                <w:sz w:val="28"/>
                <w:szCs w:val="28"/>
              </w:rPr>
              <w:t>thêm mới, cập nhật, xóa, nhập lại.</w:t>
            </w:r>
          </w:p>
          <w:p w14:paraId="58B1A366" w14:textId="159062AD" w:rsidR="006D72C2" w:rsidRDefault="006D72C2" w:rsidP="00203778">
            <w:pPr>
              <w:numPr>
                <w:ilvl w:val="0"/>
                <w:numId w:val="23"/>
              </w:numPr>
              <w:spacing w:line="312" w:lineRule="auto"/>
              <w:jc w:val="both"/>
              <w:rPr>
                <w:sz w:val="28"/>
                <w:szCs w:val="28"/>
              </w:rPr>
            </w:pPr>
            <w:r w:rsidRPr="00E0768A">
              <w:rPr>
                <w:sz w:val="28"/>
                <w:szCs w:val="28"/>
              </w:rPr>
              <w:t xml:space="preserve">Nhân viên </w:t>
            </w:r>
            <w:r>
              <w:rPr>
                <w:sz w:val="28"/>
                <w:szCs w:val="28"/>
              </w:rPr>
              <w:t>điền</w:t>
            </w:r>
            <w:r w:rsidRPr="00E0768A">
              <w:rPr>
                <w:sz w:val="28"/>
                <w:szCs w:val="28"/>
              </w:rPr>
              <w:t xml:space="preserve"> đ</w:t>
            </w:r>
            <w:r w:rsidR="00DA6880">
              <w:rPr>
                <w:sz w:val="28"/>
                <w:szCs w:val="28"/>
              </w:rPr>
              <w:t>ầ</w:t>
            </w:r>
            <w:r w:rsidRPr="00E0768A">
              <w:rPr>
                <w:sz w:val="28"/>
                <w:szCs w:val="28"/>
              </w:rPr>
              <w:t>y đủ thông t</w:t>
            </w:r>
            <w:r>
              <w:rPr>
                <w:sz w:val="28"/>
                <w:szCs w:val="28"/>
              </w:rPr>
              <w:t>in</w:t>
            </w:r>
            <w:r w:rsidRPr="00E0768A">
              <w:rPr>
                <w:sz w:val="28"/>
                <w:szCs w:val="28"/>
              </w:rPr>
              <w:t xml:space="preserve"> tàu vào các ô text và </w:t>
            </w:r>
            <w:r>
              <w:rPr>
                <w:sz w:val="28"/>
                <w:szCs w:val="28"/>
              </w:rPr>
              <w:t>nhấn</w:t>
            </w:r>
            <w:r w:rsidRPr="00E0768A">
              <w:rPr>
                <w:sz w:val="28"/>
                <w:szCs w:val="28"/>
              </w:rPr>
              <w:t xml:space="preserve"> nút </w:t>
            </w:r>
            <w:r w:rsidR="00DA6880">
              <w:rPr>
                <w:sz w:val="28"/>
                <w:szCs w:val="28"/>
              </w:rPr>
              <w:t>t</w:t>
            </w:r>
            <w:r w:rsidRPr="00E0768A">
              <w:rPr>
                <w:sz w:val="28"/>
                <w:szCs w:val="28"/>
              </w:rPr>
              <w:t>hêm mới</w:t>
            </w:r>
            <w:r w:rsidR="00DA6880">
              <w:rPr>
                <w:sz w:val="28"/>
                <w:szCs w:val="28"/>
              </w:rPr>
              <w:t>.</w:t>
            </w:r>
          </w:p>
          <w:p w14:paraId="31D66D9A" w14:textId="5F2649FB" w:rsidR="006D72C2" w:rsidRDefault="006D72C2" w:rsidP="00203778">
            <w:pPr>
              <w:numPr>
                <w:ilvl w:val="0"/>
                <w:numId w:val="23"/>
              </w:numPr>
              <w:spacing w:line="312" w:lineRule="auto"/>
              <w:jc w:val="both"/>
              <w:rPr>
                <w:sz w:val="28"/>
                <w:szCs w:val="28"/>
              </w:rPr>
            </w:pPr>
            <w:r>
              <w:rPr>
                <w:sz w:val="28"/>
                <w:szCs w:val="28"/>
              </w:rPr>
              <w:t>Thông tin của toa sẽ được lưu vào CSDL</w:t>
            </w:r>
            <w:r w:rsidR="00DA6880">
              <w:rPr>
                <w:sz w:val="28"/>
                <w:szCs w:val="28"/>
              </w:rPr>
              <w:t>.</w:t>
            </w:r>
          </w:p>
          <w:p w14:paraId="0A3775DB" w14:textId="65826D22" w:rsidR="006D72C2" w:rsidRDefault="006D72C2" w:rsidP="00203778">
            <w:pPr>
              <w:pStyle w:val="BodyText"/>
              <w:numPr>
                <w:ilvl w:val="0"/>
                <w:numId w:val="23"/>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nhân viên muốn cập nhập thông tin toa chỉ cần nhấn vào nút </w:t>
            </w:r>
            <w:r w:rsidR="00DA6880">
              <w:rPr>
                <w:rFonts w:ascii="Times New Roman" w:hAnsi="Times New Roman" w:cs="Times New Roman"/>
                <w:sz w:val="28"/>
                <w:szCs w:val="28"/>
              </w:rPr>
              <w:t>c</w:t>
            </w:r>
            <w:r>
              <w:rPr>
                <w:rFonts w:ascii="Times New Roman" w:hAnsi="Times New Roman" w:cs="Times New Roman"/>
                <w:sz w:val="28"/>
                <w:szCs w:val="28"/>
              </w:rPr>
              <w:t>ập nhập là có thể cập nhập được tàu vào CSDL</w:t>
            </w:r>
            <w:r w:rsidR="00A70249">
              <w:rPr>
                <w:rFonts w:ascii="Times New Roman" w:hAnsi="Times New Roman" w:cs="Times New Roman"/>
                <w:sz w:val="28"/>
                <w:szCs w:val="28"/>
              </w:rPr>
              <w:t>,</w:t>
            </w:r>
            <w:r>
              <w:rPr>
                <w:rFonts w:ascii="Times New Roman" w:hAnsi="Times New Roman" w:cs="Times New Roman"/>
                <w:sz w:val="28"/>
                <w:szCs w:val="28"/>
              </w:rPr>
              <w:t xml:space="preserve"> nếu đúng nhân viên nhập đúng ID toa đó</w:t>
            </w:r>
            <w:r w:rsidR="00A70249">
              <w:rPr>
                <w:rFonts w:ascii="Times New Roman" w:hAnsi="Times New Roman" w:cs="Times New Roman"/>
                <w:sz w:val="28"/>
                <w:szCs w:val="28"/>
              </w:rPr>
              <w:t>.</w:t>
            </w:r>
          </w:p>
          <w:p w14:paraId="0CB0FBEC" w14:textId="0FB4D231" w:rsidR="006D72C2" w:rsidRPr="00E0768A" w:rsidRDefault="006D72C2" w:rsidP="00203778">
            <w:pPr>
              <w:pStyle w:val="BodyText"/>
              <w:numPr>
                <w:ilvl w:val="0"/>
                <w:numId w:val="23"/>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nhân viên muốn xóa toa đó thì chỉ cần nhấn nút </w:t>
            </w:r>
            <w:r w:rsidR="00DA6880">
              <w:rPr>
                <w:rFonts w:ascii="Times New Roman" w:hAnsi="Times New Roman" w:cs="Times New Roman"/>
                <w:sz w:val="28"/>
                <w:szCs w:val="28"/>
              </w:rPr>
              <w:t>x</w:t>
            </w:r>
            <w:r>
              <w:rPr>
                <w:rFonts w:ascii="Times New Roman" w:hAnsi="Times New Roman" w:cs="Times New Roman"/>
                <w:sz w:val="28"/>
                <w:szCs w:val="28"/>
              </w:rPr>
              <w:t>óa là hệ thống xẽ xóa toa đó khỏi CSDL</w:t>
            </w:r>
          </w:p>
          <w:p w14:paraId="3827D05E" w14:textId="5A8D5523" w:rsidR="002E385C" w:rsidRPr="006D72C2" w:rsidRDefault="006D72C2" w:rsidP="00203778">
            <w:pPr>
              <w:pStyle w:val="BodyText"/>
              <w:numPr>
                <w:ilvl w:val="0"/>
                <w:numId w:val="23"/>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phân điều khiển kiểm tra rằng buộc và xác nhận </w:t>
            </w:r>
            <w:r w:rsidR="00FE6987">
              <w:rPr>
                <w:rFonts w:ascii="Times New Roman" w:hAnsi="Times New Roman" w:cs="Times New Roman"/>
                <w:sz w:val="28"/>
                <w:szCs w:val="28"/>
              </w:rPr>
              <w:t>n</w:t>
            </w:r>
            <w:r w:rsidRPr="00E0768A">
              <w:rPr>
                <w:rFonts w:ascii="Times New Roman" w:hAnsi="Times New Roman" w:cs="Times New Roman"/>
                <w:sz w:val="28"/>
                <w:szCs w:val="28"/>
              </w:rPr>
              <w:t>hân viên đủ điều kiện để thêm thông tin t</w:t>
            </w:r>
            <w:r>
              <w:rPr>
                <w:rFonts w:ascii="Times New Roman" w:hAnsi="Times New Roman" w:cs="Times New Roman"/>
                <w:sz w:val="28"/>
                <w:szCs w:val="28"/>
              </w:rPr>
              <w:t>oa</w:t>
            </w:r>
          </w:p>
        </w:tc>
      </w:tr>
      <w:tr w:rsidR="002E385C" w:rsidRPr="00B07B80" w14:paraId="73B6C980" w14:textId="77777777">
        <w:tc>
          <w:tcPr>
            <w:tcW w:w="2420" w:type="dxa"/>
            <w:tcMar>
              <w:top w:w="100" w:type="dxa"/>
              <w:left w:w="100" w:type="dxa"/>
              <w:bottom w:w="100" w:type="dxa"/>
              <w:right w:w="100" w:type="dxa"/>
            </w:tcMar>
            <w:hideMark/>
          </w:tcPr>
          <w:p w14:paraId="20CECCFF" w14:textId="77777777" w:rsidR="002E385C" w:rsidRPr="00B07B80" w:rsidRDefault="002E385C">
            <w:pPr>
              <w:pStyle w:val="NormalWeb"/>
              <w:spacing w:before="0" w:beforeAutospacing="0" w:after="0" w:afterAutospacing="0" w:line="360" w:lineRule="auto"/>
              <w:rPr>
                <w:sz w:val="26"/>
                <w:szCs w:val="26"/>
              </w:rPr>
            </w:pPr>
            <w:r w:rsidRPr="00B07B80">
              <w:rPr>
                <w:color w:val="000000"/>
                <w:sz w:val="26"/>
                <w:szCs w:val="26"/>
              </w:rPr>
              <w:t>Dòng sự kiện phụ</w:t>
            </w:r>
          </w:p>
        </w:tc>
        <w:tc>
          <w:tcPr>
            <w:tcW w:w="7200" w:type="dxa"/>
            <w:tcMar>
              <w:top w:w="100" w:type="dxa"/>
              <w:left w:w="100" w:type="dxa"/>
              <w:bottom w:w="100" w:type="dxa"/>
              <w:right w:w="100" w:type="dxa"/>
            </w:tcMar>
            <w:hideMark/>
          </w:tcPr>
          <w:p w14:paraId="6D0F016E" w14:textId="2C2B2564" w:rsidR="002E385C" w:rsidRPr="00B07B80" w:rsidRDefault="002E385C" w:rsidP="00096DCB">
            <w:pPr>
              <w:pStyle w:val="NormalWeb"/>
              <w:spacing w:before="0" w:beforeAutospacing="0" w:after="0" w:afterAutospacing="0" w:line="360" w:lineRule="auto"/>
              <w:rPr>
                <w:sz w:val="26"/>
                <w:szCs w:val="26"/>
              </w:rPr>
            </w:pPr>
          </w:p>
        </w:tc>
      </w:tr>
      <w:tr w:rsidR="002E385C" w:rsidRPr="00B07B80" w14:paraId="134882B3" w14:textId="77777777">
        <w:tc>
          <w:tcPr>
            <w:tcW w:w="2420" w:type="dxa"/>
            <w:tcMar>
              <w:top w:w="100" w:type="dxa"/>
              <w:left w:w="100" w:type="dxa"/>
              <w:bottom w:w="100" w:type="dxa"/>
              <w:right w:w="100" w:type="dxa"/>
            </w:tcMar>
            <w:hideMark/>
          </w:tcPr>
          <w:p w14:paraId="465D2D1C" w14:textId="77777777" w:rsidR="002E385C" w:rsidRPr="00B07B80" w:rsidRDefault="002E385C">
            <w:pPr>
              <w:pStyle w:val="NormalWeb"/>
              <w:spacing w:before="0" w:beforeAutospacing="0" w:after="0" w:afterAutospacing="0" w:line="360" w:lineRule="auto"/>
              <w:rPr>
                <w:sz w:val="26"/>
                <w:szCs w:val="26"/>
              </w:rPr>
            </w:pPr>
            <w:r w:rsidRPr="00B07B80">
              <w:rPr>
                <w:color w:val="000000"/>
                <w:sz w:val="26"/>
                <w:szCs w:val="26"/>
              </w:rPr>
              <w:t>Điều kiện tiên quyết </w:t>
            </w:r>
          </w:p>
        </w:tc>
        <w:tc>
          <w:tcPr>
            <w:tcW w:w="7200" w:type="dxa"/>
            <w:tcMar>
              <w:top w:w="100" w:type="dxa"/>
              <w:left w:w="100" w:type="dxa"/>
              <w:bottom w:w="100" w:type="dxa"/>
              <w:right w:w="100" w:type="dxa"/>
            </w:tcMar>
            <w:hideMark/>
          </w:tcPr>
          <w:p w14:paraId="7F985D84" w14:textId="0E463AE2" w:rsidR="002E385C" w:rsidRPr="00B07B80" w:rsidRDefault="002E385C">
            <w:pPr>
              <w:pStyle w:val="NormalWeb"/>
              <w:spacing w:before="0" w:beforeAutospacing="0" w:after="0" w:afterAutospacing="0" w:line="360" w:lineRule="auto"/>
              <w:rPr>
                <w:sz w:val="26"/>
                <w:szCs w:val="26"/>
              </w:rPr>
            </w:pPr>
          </w:p>
        </w:tc>
      </w:tr>
      <w:tr w:rsidR="002E385C" w:rsidRPr="00B07B80" w14:paraId="4BFBAE07" w14:textId="77777777">
        <w:tc>
          <w:tcPr>
            <w:tcW w:w="2420" w:type="dxa"/>
            <w:tcMar>
              <w:top w:w="100" w:type="dxa"/>
              <w:left w:w="100" w:type="dxa"/>
              <w:bottom w:w="100" w:type="dxa"/>
              <w:right w:w="100" w:type="dxa"/>
            </w:tcMar>
            <w:hideMark/>
          </w:tcPr>
          <w:p w14:paraId="5FCAB650" w14:textId="77777777" w:rsidR="002E385C" w:rsidRPr="00B07B80" w:rsidRDefault="002E385C">
            <w:pPr>
              <w:pStyle w:val="NormalWeb"/>
              <w:spacing w:before="0" w:beforeAutospacing="0" w:after="0" w:afterAutospacing="0" w:line="360" w:lineRule="auto"/>
              <w:rPr>
                <w:sz w:val="26"/>
                <w:szCs w:val="26"/>
              </w:rPr>
            </w:pPr>
            <w:r>
              <w:rPr>
                <w:color w:val="000000"/>
                <w:sz w:val="26"/>
                <w:szCs w:val="26"/>
              </w:rPr>
              <w:t>Hậu</w:t>
            </w:r>
            <w:r w:rsidRPr="00B07B80">
              <w:rPr>
                <w:color w:val="000000"/>
                <w:sz w:val="26"/>
                <w:szCs w:val="26"/>
              </w:rPr>
              <w:t xml:space="preserve"> </w:t>
            </w:r>
            <w:r>
              <w:rPr>
                <w:color w:val="000000"/>
                <w:sz w:val="26"/>
                <w:szCs w:val="26"/>
              </w:rPr>
              <w:t>điều kiện</w:t>
            </w:r>
          </w:p>
        </w:tc>
        <w:tc>
          <w:tcPr>
            <w:tcW w:w="7200" w:type="dxa"/>
            <w:tcMar>
              <w:top w:w="100" w:type="dxa"/>
              <w:left w:w="100" w:type="dxa"/>
              <w:bottom w:w="100" w:type="dxa"/>
              <w:right w:w="100" w:type="dxa"/>
            </w:tcMar>
            <w:hideMark/>
          </w:tcPr>
          <w:p w14:paraId="7EC0F81F" w14:textId="77777777" w:rsidR="002E385C" w:rsidRPr="00B07B80" w:rsidRDefault="002E385C">
            <w:pPr>
              <w:spacing w:line="360" w:lineRule="auto"/>
              <w:rPr>
                <w:sz w:val="26"/>
                <w:szCs w:val="26"/>
              </w:rPr>
            </w:pPr>
          </w:p>
        </w:tc>
      </w:tr>
    </w:tbl>
    <w:p w14:paraId="3158B25C" w14:textId="77777777" w:rsidR="002E385C" w:rsidRDefault="002E385C" w:rsidP="00577EDC">
      <w:pPr>
        <w:spacing w:line="26" w:lineRule="atLeast"/>
        <w:ind w:firstLine="720"/>
        <w:rPr>
          <w:sz w:val="26"/>
          <w:szCs w:val="26"/>
          <w:lang w:val="vi-VN"/>
        </w:rPr>
      </w:pPr>
    </w:p>
    <w:p w14:paraId="699BA18E" w14:textId="55B40975" w:rsidR="00614BE1" w:rsidRDefault="00E92C2C" w:rsidP="00E92C2C">
      <w:pPr>
        <w:spacing w:line="360" w:lineRule="auto"/>
        <w:rPr>
          <w:sz w:val="26"/>
          <w:szCs w:val="26"/>
          <w:lang w:val="vi-VN"/>
        </w:rPr>
      </w:pPr>
      <w:r>
        <w:rPr>
          <w:sz w:val="26"/>
          <w:szCs w:val="26"/>
        </w:rPr>
        <w:t>Đ</w:t>
      </w:r>
      <w:r w:rsidR="00885229" w:rsidRPr="00885229">
        <w:rPr>
          <w:sz w:val="26"/>
          <w:szCs w:val="26"/>
          <w:lang w:val="vi-VN"/>
        </w:rPr>
        <w:t xml:space="preserve">ặc tả usecase đặt </w:t>
      </w:r>
      <w:r w:rsidR="00885229">
        <w:rPr>
          <w:sz w:val="26"/>
          <w:szCs w:val="26"/>
        </w:rPr>
        <w:t>vé</w:t>
      </w:r>
      <w:r w:rsidR="00885229" w:rsidRPr="00885229">
        <w:rPr>
          <w:sz w:val="26"/>
          <w:szCs w:val="26"/>
          <w:lang w:val="vi-VN"/>
        </w:rPr>
        <w:t xml:space="preserve"> online.</w:t>
      </w:r>
    </w:p>
    <w:tbl>
      <w:tblPr>
        <w:tblStyle w:val="TableGrid"/>
        <w:tblW w:w="962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20"/>
        <w:gridCol w:w="7205"/>
      </w:tblGrid>
      <w:tr w:rsidR="006A48A0" w14:paraId="5398A436" w14:textId="77777777" w:rsidTr="00F553C3">
        <w:tc>
          <w:tcPr>
            <w:tcW w:w="2420" w:type="dxa"/>
          </w:tcPr>
          <w:p w14:paraId="6D8A9EA7" w14:textId="63769D17" w:rsidR="006A48A0" w:rsidRPr="00D325BB" w:rsidRDefault="006A48A0" w:rsidP="00D00D60">
            <w:pPr>
              <w:spacing w:line="360" w:lineRule="auto"/>
              <w:rPr>
                <w:b/>
                <w:bCs/>
                <w:sz w:val="26"/>
                <w:szCs w:val="26"/>
              </w:rPr>
            </w:pPr>
            <w:r w:rsidRPr="00D325BB">
              <w:rPr>
                <w:b/>
                <w:bCs/>
                <w:sz w:val="26"/>
                <w:szCs w:val="26"/>
              </w:rPr>
              <w:t>Tên UC</w:t>
            </w:r>
          </w:p>
        </w:tc>
        <w:tc>
          <w:tcPr>
            <w:tcW w:w="7205" w:type="dxa"/>
          </w:tcPr>
          <w:p w14:paraId="79F553B1" w14:textId="1D10924B" w:rsidR="006A48A0" w:rsidRPr="00D325BB" w:rsidRDefault="00043097" w:rsidP="00D00D60">
            <w:pPr>
              <w:spacing w:line="360" w:lineRule="auto"/>
              <w:rPr>
                <w:b/>
                <w:bCs/>
                <w:sz w:val="26"/>
                <w:szCs w:val="26"/>
              </w:rPr>
            </w:pPr>
            <w:r w:rsidRPr="00D325BB">
              <w:rPr>
                <w:b/>
                <w:bCs/>
                <w:sz w:val="26"/>
                <w:szCs w:val="26"/>
              </w:rPr>
              <w:t>DAT VE</w:t>
            </w:r>
          </w:p>
        </w:tc>
      </w:tr>
      <w:tr w:rsidR="006A48A0" w14:paraId="2257F7DF" w14:textId="77777777" w:rsidTr="00F553C3">
        <w:tc>
          <w:tcPr>
            <w:tcW w:w="2420" w:type="dxa"/>
          </w:tcPr>
          <w:p w14:paraId="21E08FA6" w14:textId="26F1C4F8" w:rsidR="006A48A0" w:rsidRDefault="002F4A16" w:rsidP="00D00D60">
            <w:pPr>
              <w:spacing w:line="360" w:lineRule="auto"/>
              <w:rPr>
                <w:sz w:val="26"/>
                <w:szCs w:val="26"/>
                <w:lang w:val="vi-VN"/>
              </w:rPr>
            </w:pPr>
            <w:r w:rsidRPr="002F4A16">
              <w:rPr>
                <w:sz w:val="26"/>
                <w:szCs w:val="26"/>
                <w:lang w:val="vi-VN"/>
              </w:rPr>
              <w:t>Tóm tắt</w:t>
            </w:r>
          </w:p>
        </w:tc>
        <w:tc>
          <w:tcPr>
            <w:tcW w:w="7205" w:type="dxa"/>
          </w:tcPr>
          <w:p w14:paraId="3EF39996" w14:textId="4DB96808" w:rsidR="006A48A0" w:rsidRPr="00061D05" w:rsidRDefault="00061D05" w:rsidP="00D00D60">
            <w:pPr>
              <w:spacing w:line="360" w:lineRule="auto"/>
              <w:rPr>
                <w:sz w:val="26"/>
                <w:szCs w:val="26"/>
              </w:rPr>
            </w:pPr>
            <w:r w:rsidRPr="00061D05">
              <w:rPr>
                <w:sz w:val="26"/>
                <w:szCs w:val="26"/>
                <w:lang w:val="vi-VN"/>
              </w:rPr>
              <w:t xml:space="preserve">Trong quá trình </w:t>
            </w:r>
            <w:r>
              <w:rPr>
                <w:sz w:val="26"/>
                <w:szCs w:val="26"/>
              </w:rPr>
              <w:t xml:space="preserve">đặt vé, khách hàng có thể chọn </w:t>
            </w:r>
            <w:r w:rsidR="003D0983">
              <w:rPr>
                <w:sz w:val="26"/>
                <w:szCs w:val="26"/>
              </w:rPr>
              <w:t>số ghế, toa, ngày và giờ mình muốn đi</w:t>
            </w:r>
          </w:p>
        </w:tc>
      </w:tr>
      <w:tr w:rsidR="006A48A0" w14:paraId="7D12F998" w14:textId="77777777" w:rsidTr="00F553C3">
        <w:tc>
          <w:tcPr>
            <w:tcW w:w="2420" w:type="dxa"/>
          </w:tcPr>
          <w:p w14:paraId="23CCDA77" w14:textId="4A323A19" w:rsidR="006A48A0" w:rsidRDefault="003A4C80" w:rsidP="00D00D60">
            <w:pPr>
              <w:spacing w:line="360" w:lineRule="auto"/>
              <w:rPr>
                <w:sz w:val="26"/>
                <w:szCs w:val="26"/>
                <w:lang w:val="vi-VN"/>
              </w:rPr>
            </w:pPr>
            <w:r w:rsidRPr="003A4C80">
              <w:rPr>
                <w:sz w:val="26"/>
                <w:szCs w:val="26"/>
                <w:lang w:val="vi-VN"/>
              </w:rPr>
              <w:t>Tác nhân</w:t>
            </w:r>
          </w:p>
        </w:tc>
        <w:tc>
          <w:tcPr>
            <w:tcW w:w="7205" w:type="dxa"/>
          </w:tcPr>
          <w:p w14:paraId="04E5C068" w14:textId="55EDF154" w:rsidR="006A48A0" w:rsidRDefault="005A0B98" w:rsidP="00D00D60">
            <w:pPr>
              <w:spacing w:line="360" w:lineRule="auto"/>
              <w:rPr>
                <w:sz w:val="26"/>
                <w:szCs w:val="26"/>
                <w:lang w:val="vi-VN"/>
              </w:rPr>
            </w:pPr>
            <w:r>
              <w:rPr>
                <w:sz w:val="26"/>
                <w:szCs w:val="26"/>
                <w:lang w:val="vi-VN"/>
              </w:rPr>
              <w:t>Khách hàng</w:t>
            </w:r>
          </w:p>
        </w:tc>
      </w:tr>
      <w:tr w:rsidR="006A48A0" w14:paraId="2EE35F62" w14:textId="77777777" w:rsidTr="00F553C3">
        <w:tc>
          <w:tcPr>
            <w:tcW w:w="2420" w:type="dxa"/>
          </w:tcPr>
          <w:p w14:paraId="5BFE35AD" w14:textId="7FC70BAA" w:rsidR="006A48A0" w:rsidRDefault="00B6439F" w:rsidP="00D00D60">
            <w:pPr>
              <w:spacing w:line="360" w:lineRule="auto"/>
              <w:rPr>
                <w:sz w:val="26"/>
                <w:szCs w:val="26"/>
                <w:lang w:val="vi-VN"/>
              </w:rPr>
            </w:pPr>
            <w:r w:rsidRPr="00B6439F">
              <w:rPr>
                <w:sz w:val="26"/>
                <w:szCs w:val="26"/>
                <w:lang w:val="vi-VN"/>
              </w:rPr>
              <w:t>Use case liên quan</w:t>
            </w:r>
          </w:p>
        </w:tc>
        <w:tc>
          <w:tcPr>
            <w:tcW w:w="7205" w:type="dxa"/>
          </w:tcPr>
          <w:p w14:paraId="425E189F" w14:textId="4A9D47ED" w:rsidR="006A48A0" w:rsidRPr="003132A0" w:rsidRDefault="003132A0" w:rsidP="00D00D60">
            <w:pPr>
              <w:spacing w:line="360" w:lineRule="auto"/>
              <w:rPr>
                <w:sz w:val="26"/>
                <w:szCs w:val="26"/>
              </w:rPr>
            </w:pPr>
            <w:r>
              <w:rPr>
                <w:sz w:val="26"/>
                <w:szCs w:val="26"/>
              </w:rPr>
              <w:t xml:space="preserve">Xem </w:t>
            </w:r>
            <w:r w:rsidR="00CB348E">
              <w:rPr>
                <w:sz w:val="26"/>
                <w:szCs w:val="26"/>
              </w:rPr>
              <w:t>giờ, số ghế, số toa, ngày đi</w:t>
            </w:r>
            <w:r w:rsidR="008312F6">
              <w:rPr>
                <w:sz w:val="26"/>
                <w:szCs w:val="26"/>
              </w:rPr>
              <w:t xml:space="preserve"> và thanh thoán</w:t>
            </w:r>
          </w:p>
        </w:tc>
      </w:tr>
      <w:tr w:rsidR="006A48A0" w14:paraId="4C2E86C7" w14:textId="77777777" w:rsidTr="00F553C3">
        <w:tc>
          <w:tcPr>
            <w:tcW w:w="2420" w:type="dxa"/>
          </w:tcPr>
          <w:p w14:paraId="63CF0159" w14:textId="05BEFBE4" w:rsidR="006A48A0" w:rsidRDefault="0048310C" w:rsidP="00577EDC">
            <w:pPr>
              <w:spacing w:line="26" w:lineRule="atLeast"/>
              <w:rPr>
                <w:sz w:val="26"/>
                <w:szCs w:val="26"/>
                <w:lang w:val="vi-VN"/>
              </w:rPr>
            </w:pPr>
            <w:r w:rsidRPr="0048310C">
              <w:rPr>
                <w:sz w:val="26"/>
                <w:szCs w:val="26"/>
                <w:lang w:val="vi-VN"/>
              </w:rPr>
              <w:t>Dòng sự kiện chính</w:t>
            </w:r>
          </w:p>
        </w:tc>
        <w:tc>
          <w:tcPr>
            <w:tcW w:w="7205" w:type="dxa"/>
          </w:tcPr>
          <w:p w14:paraId="628C1FAC" w14:textId="6D5ABDC9" w:rsidR="00BD1367" w:rsidRPr="008A4791" w:rsidRDefault="00BD1367" w:rsidP="00D00D60">
            <w:pPr>
              <w:spacing w:line="360" w:lineRule="auto"/>
              <w:jc w:val="both"/>
              <w:rPr>
                <w:sz w:val="26"/>
                <w:szCs w:val="26"/>
                <w:lang w:val="vi-VN"/>
              </w:rPr>
            </w:pPr>
            <w:r w:rsidRPr="008A4791">
              <w:rPr>
                <w:sz w:val="26"/>
                <w:szCs w:val="26"/>
                <w:lang w:val="vi-VN"/>
              </w:rPr>
              <w:t xml:space="preserve">1. Hệ thống hiển thị giao diện thông tin </w:t>
            </w:r>
            <w:r w:rsidRPr="008A4791">
              <w:rPr>
                <w:sz w:val="26"/>
                <w:szCs w:val="26"/>
              </w:rPr>
              <w:t>chuyến tàu</w:t>
            </w:r>
          </w:p>
          <w:p w14:paraId="298EE464" w14:textId="368196CB" w:rsidR="00BD1367" w:rsidRPr="008A4791" w:rsidRDefault="00BD1367" w:rsidP="00D00D60">
            <w:pPr>
              <w:spacing w:line="360" w:lineRule="auto"/>
              <w:jc w:val="both"/>
              <w:rPr>
                <w:sz w:val="26"/>
                <w:szCs w:val="26"/>
              </w:rPr>
            </w:pPr>
            <w:r w:rsidRPr="008A4791">
              <w:rPr>
                <w:sz w:val="26"/>
                <w:szCs w:val="26"/>
                <w:lang w:val="vi-VN"/>
              </w:rPr>
              <w:lastRenderedPageBreak/>
              <w:t xml:space="preserve">2. Khách hàng có thể </w:t>
            </w:r>
            <w:r w:rsidRPr="008A4791">
              <w:rPr>
                <w:sz w:val="26"/>
                <w:szCs w:val="26"/>
              </w:rPr>
              <w:t xml:space="preserve">chọn </w:t>
            </w:r>
            <w:r w:rsidR="00EF6F3C" w:rsidRPr="008A4791">
              <w:rPr>
                <w:sz w:val="26"/>
                <w:szCs w:val="26"/>
              </w:rPr>
              <w:t>giờ đi, ngày đi, số ghế, số toa mà mình muốn đi</w:t>
            </w:r>
          </w:p>
          <w:p w14:paraId="69DCAAC4" w14:textId="560A8C34" w:rsidR="00BD1367" w:rsidRPr="008A4791" w:rsidRDefault="00BD1367" w:rsidP="00D00D60">
            <w:pPr>
              <w:spacing w:line="360" w:lineRule="auto"/>
              <w:jc w:val="both"/>
              <w:rPr>
                <w:sz w:val="26"/>
                <w:szCs w:val="26"/>
              </w:rPr>
            </w:pPr>
            <w:r w:rsidRPr="008A4791">
              <w:rPr>
                <w:sz w:val="26"/>
                <w:szCs w:val="26"/>
                <w:lang w:val="vi-VN"/>
              </w:rPr>
              <w:t xml:space="preserve">3. Hệ thống gọi thực hiện chức năng </w:t>
            </w:r>
            <w:r w:rsidR="00D26291" w:rsidRPr="008A4791">
              <w:rPr>
                <w:sz w:val="26"/>
                <w:szCs w:val="26"/>
              </w:rPr>
              <w:t>đặt vé</w:t>
            </w:r>
          </w:p>
          <w:p w14:paraId="51900442" w14:textId="4D38F354" w:rsidR="00BD1367" w:rsidRPr="008A4791" w:rsidRDefault="00BD1367" w:rsidP="00D00D60">
            <w:pPr>
              <w:spacing w:line="360" w:lineRule="auto"/>
              <w:jc w:val="both"/>
              <w:rPr>
                <w:sz w:val="26"/>
                <w:szCs w:val="26"/>
                <w:lang w:val="vi-VN"/>
              </w:rPr>
            </w:pPr>
            <w:r w:rsidRPr="008A4791">
              <w:rPr>
                <w:sz w:val="26"/>
                <w:szCs w:val="26"/>
                <w:lang w:val="vi-VN"/>
              </w:rPr>
              <w:t xml:space="preserve">4. Hệ thống hiển thị các </w:t>
            </w:r>
            <w:r w:rsidR="00E41A8A" w:rsidRPr="008A4791">
              <w:rPr>
                <w:sz w:val="26"/>
                <w:szCs w:val="26"/>
              </w:rPr>
              <w:t>thông tin vé</w:t>
            </w:r>
            <w:r w:rsidRPr="008A4791">
              <w:rPr>
                <w:sz w:val="26"/>
                <w:szCs w:val="26"/>
                <w:lang w:val="vi-VN"/>
              </w:rPr>
              <w:t xml:space="preserve"> mà khách hàng đã chọn</w:t>
            </w:r>
          </w:p>
          <w:p w14:paraId="1D0036C3" w14:textId="63CB2AC7" w:rsidR="00BD1367" w:rsidRPr="008A4791" w:rsidRDefault="00BD1367" w:rsidP="00D00D60">
            <w:pPr>
              <w:spacing w:line="360" w:lineRule="auto"/>
              <w:jc w:val="both"/>
              <w:rPr>
                <w:sz w:val="26"/>
                <w:szCs w:val="26"/>
                <w:lang w:val="vi-VN"/>
              </w:rPr>
            </w:pPr>
            <w:r w:rsidRPr="008A4791">
              <w:rPr>
                <w:sz w:val="26"/>
                <w:szCs w:val="26"/>
                <w:lang w:val="vi-VN"/>
              </w:rPr>
              <w:t xml:space="preserve">5. Khách hàng chọn “Đặt </w:t>
            </w:r>
            <w:r w:rsidR="00E41A8A" w:rsidRPr="008A4791">
              <w:rPr>
                <w:sz w:val="26"/>
                <w:szCs w:val="26"/>
              </w:rPr>
              <w:t>vé</w:t>
            </w:r>
            <w:r w:rsidRPr="008A4791">
              <w:rPr>
                <w:sz w:val="26"/>
                <w:szCs w:val="26"/>
                <w:lang w:val="vi-VN"/>
              </w:rPr>
              <w:t>”</w:t>
            </w:r>
          </w:p>
          <w:p w14:paraId="4AF07935" w14:textId="0D50CDE7" w:rsidR="00DE6C96" w:rsidRDefault="00BD1367" w:rsidP="00D00D60">
            <w:pPr>
              <w:spacing w:line="360" w:lineRule="auto"/>
              <w:jc w:val="both"/>
              <w:rPr>
                <w:sz w:val="26"/>
                <w:szCs w:val="26"/>
                <w:lang w:val="vi-VN"/>
              </w:rPr>
            </w:pPr>
            <w:r w:rsidRPr="008A4791">
              <w:rPr>
                <w:sz w:val="26"/>
                <w:szCs w:val="26"/>
                <w:lang w:val="vi-VN"/>
              </w:rPr>
              <w:t xml:space="preserve">6. Hệ thống ghi nhận </w:t>
            </w:r>
            <w:r w:rsidR="00E41A8A" w:rsidRPr="008A4791">
              <w:rPr>
                <w:sz w:val="26"/>
                <w:szCs w:val="26"/>
              </w:rPr>
              <w:t>thông tin đặt vé của khách hàng</w:t>
            </w:r>
            <w:r w:rsidR="007B3FCC">
              <w:rPr>
                <w:sz w:val="26"/>
                <w:szCs w:val="26"/>
                <w:lang w:val="vi-VN"/>
              </w:rPr>
              <w:t xml:space="preserve"> và lưu vào CSDL</w:t>
            </w:r>
            <w:r w:rsidR="00DE6C96">
              <w:rPr>
                <w:sz w:val="26"/>
                <w:szCs w:val="26"/>
                <w:lang w:val="vi-VN"/>
              </w:rPr>
              <w:t>.</w:t>
            </w:r>
          </w:p>
          <w:p w14:paraId="1773AFDE" w14:textId="2FC8B919" w:rsidR="007B3FCC" w:rsidRPr="003C12B8" w:rsidRDefault="00DE6C96" w:rsidP="003C12B8">
            <w:pPr>
              <w:spacing w:line="312" w:lineRule="auto"/>
              <w:jc w:val="both"/>
              <w:rPr>
                <w:sz w:val="28"/>
                <w:szCs w:val="28"/>
              </w:rPr>
            </w:pPr>
            <w:r>
              <w:rPr>
                <w:sz w:val="28"/>
                <w:szCs w:val="28"/>
                <w:lang w:val="vi-VN"/>
              </w:rPr>
              <w:t xml:space="preserve">7. </w:t>
            </w:r>
            <w:r w:rsidRPr="00DE6C96">
              <w:rPr>
                <w:sz w:val="28"/>
                <w:szCs w:val="28"/>
              </w:rPr>
              <w:t>Khách hàng nhấn OK đề kết thúc usecase</w:t>
            </w:r>
          </w:p>
        </w:tc>
      </w:tr>
      <w:tr w:rsidR="006A48A0" w14:paraId="1BDCC778" w14:textId="77777777" w:rsidTr="00F553C3">
        <w:tc>
          <w:tcPr>
            <w:tcW w:w="2420" w:type="dxa"/>
          </w:tcPr>
          <w:p w14:paraId="2FF563CD" w14:textId="6ADBEC46" w:rsidR="006A48A0" w:rsidRDefault="001F5E6D" w:rsidP="00D00D60">
            <w:pPr>
              <w:spacing w:line="360" w:lineRule="auto"/>
              <w:jc w:val="both"/>
              <w:rPr>
                <w:sz w:val="26"/>
                <w:szCs w:val="26"/>
                <w:lang w:val="vi-VN"/>
              </w:rPr>
            </w:pPr>
            <w:r w:rsidRPr="001F5E6D">
              <w:rPr>
                <w:sz w:val="26"/>
                <w:szCs w:val="26"/>
                <w:lang w:val="vi-VN"/>
              </w:rPr>
              <w:lastRenderedPageBreak/>
              <w:t>Dòng sự kiện phụ</w:t>
            </w:r>
          </w:p>
        </w:tc>
        <w:tc>
          <w:tcPr>
            <w:tcW w:w="7205" w:type="dxa"/>
          </w:tcPr>
          <w:p w14:paraId="586734B2" w14:textId="793FCE6C" w:rsidR="00DF3CBA" w:rsidRPr="008A4791" w:rsidRDefault="00DF3CBA" w:rsidP="00D00D60">
            <w:pPr>
              <w:spacing w:line="360" w:lineRule="auto"/>
              <w:jc w:val="both"/>
              <w:rPr>
                <w:sz w:val="26"/>
                <w:szCs w:val="26"/>
              </w:rPr>
            </w:pPr>
            <w:r w:rsidRPr="008A4791">
              <w:rPr>
                <w:sz w:val="26"/>
                <w:szCs w:val="26"/>
                <w:lang w:val="vi-VN"/>
              </w:rPr>
              <w:t xml:space="preserve">Tại bước 5 nếu </w:t>
            </w:r>
            <w:r w:rsidR="00177566" w:rsidRPr="008A4791">
              <w:rPr>
                <w:sz w:val="26"/>
                <w:szCs w:val="26"/>
              </w:rPr>
              <w:t>khách hàng không đặt</w:t>
            </w:r>
            <w:r w:rsidRPr="008A4791">
              <w:rPr>
                <w:sz w:val="26"/>
                <w:szCs w:val="26"/>
                <w:lang w:val="vi-VN"/>
              </w:rPr>
              <w:t xml:space="preserve"> được</w:t>
            </w:r>
            <w:r w:rsidR="00B623D1" w:rsidRPr="008A4791">
              <w:rPr>
                <w:sz w:val="26"/>
                <w:szCs w:val="26"/>
              </w:rPr>
              <w:t xml:space="preserve"> vé</w:t>
            </w:r>
            <w:r w:rsidRPr="008A4791">
              <w:rPr>
                <w:sz w:val="26"/>
                <w:szCs w:val="26"/>
                <w:lang w:val="vi-VN"/>
              </w:rPr>
              <w:t xml:space="preserve"> </w:t>
            </w:r>
            <w:r w:rsidR="00525368" w:rsidRPr="008A4791">
              <w:rPr>
                <w:sz w:val="26"/>
                <w:szCs w:val="26"/>
              </w:rPr>
              <w:t>:</w:t>
            </w:r>
          </w:p>
          <w:p w14:paraId="0A5D6723" w14:textId="4C10E329" w:rsidR="00DF3CBA" w:rsidRPr="008A4791" w:rsidRDefault="00DF3CBA" w:rsidP="00203778">
            <w:pPr>
              <w:pStyle w:val="ListParagraph"/>
              <w:numPr>
                <w:ilvl w:val="0"/>
                <w:numId w:val="17"/>
              </w:numPr>
              <w:spacing w:line="360" w:lineRule="auto"/>
              <w:jc w:val="both"/>
              <w:rPr>
                <w:sz w:val="26"/>
                <w:szCs w:val="26"/>
                <w:lang w:val="vi-VN"/>
              </w:rPr>
            </w:pPr>
            <w:r w:rsidRPr="008A4791">
              <w:rPr>
                <w:sz w:val="26"/>
                <w:szCs w:val="26"/>
                <w:lang w:val="vi-VN"/>
              </w:rPr>
              <w:t>Hệ thống thông báo “</w:t>
            </w:r>
            <w:r w:rsidR="00525368" w:rsidRPr="008A4791">
              <w:rPr>
                <w:sz w:val="26"/>
                <w:szCs w:val="26"/>
              </w:rPr>
              <w:t>V</w:t>
            </w:r>
            <w:r w:rsidR="00385A1A" w:rsidRPr="008A4791">
              <w:rPr>
                <w:sz w:val="26"/>
                <w:szCs w:val="26"/>
              </w:rPr>
              <w:t xml:space="preserve">é </w:t>
            </w:r>
            <w:r w:rsidR="00525368" w:rsidRPr="008A4791">
              <w:rPr>
                <w:sz w:val="26"/>
                <w:szCs w:val="26"/>
              </w:rPr>
              <w:t>đã có người đặt</w:t>
            </w:r>
            <w:r w:rsidRPr="008A4791">
              <w:rPr>
                <w:sz w:val="26"/>
                <w:szCs w:val="26"/>
                <w:lang w:val="vi-VN"/>
              </w:rPr>
              <w:t>”</w:t>
            </w:r>
          </w:p>
          <w:p w14:paraId="74026B56" w14:textId="3EE78B9D" w:rsidR="006A48A0" w:rsidRPr="00BE4800" w:rsidRDefault="00DF3CBA" w:rsidP="00203778">
            <w:pPr>
              <w:pStyle w:val="ListParagraph"/>
              <w:numPr>
                <w:ilvl w:val="0"/>
                <w:numId w:val="17"/>
              </w:numPr>
              <w:spacing w:line="360" w:lineRule="auto"/>
              <w:jc w:val="both"/>
              <w:rPr>
                <w:sz w:val="26"/>
                <w:szCs w:val="26"/>
                <w:lang w:val="vi-VN"/>
              </w:rPr>
            </w:pPr>
            <w:r w:rsidRPr="008A4791">
              <w:rPr>
                <w:sz w:val="26"/>
                <w:szCs w:val="26"/>
                <w:lang w:val="vi-VN"/>
              </w:rPr>
              <w:t>Quay lại bước 2</w:t>
            </w:r>
          </w:p>
        </w:tc>
      </w:tr>
      <w:tr w:rsidR="006A48A0" w14:paraId="2EE1E958" w14:textId="77777777" w:rsidTr="00F553C3">
        <w:tc>
          <w:tcPr>
            <w:tcW w:w="2420" w:type="dxa"/>
          </w:tcPr>
          <w:p w14:paraId="7FDCF891" w14:textId="4F93A762" w:rsidR="006A48A0" w:rsidRDefault="004C1C49" w:rsidP="00D00D60">
            <w:pPr>
              <w:spacing w:line="360" w:lineRule="auto"/>
              <w:jc w:val="both"/>
              <w:rPr>
                <w:sz w:val="26"/>
                <w:szCs w:val="26"/>
                <w:lang w:val="vi-VN"/>
              </w:rPr>
            </w:pPr>
            <w:r w:rsidRPr="004C1C49">
              <w:rPr>
                <w:sz w:val="26"/>
                <w:szCs w:val="26"/>
                <w:lang w:val="vi-VN"/>
              </w:rPr>
              <w:t>Điều kiện tiên quyết</w:t>
            </w:r>
          </w:p>
        </w:tc>
        <w:tc>
          <w:tcPr>
            <w:tcW w:w="7205" w:type="dxa"/>
          </w:tcPr>
          <w:p w14:paraId="5B38D8CC" w14:textId="71A3F4B0" w:rsidR="006A48A0" w:rsidRPr="009141F0" w:rsidRDefault="009141F0" w:rsidP="009141F0">
            <w:pPr>
              <w:spacing w:line="312" w:lineRule="auto"/>
              <w:jc w:val="both"/>
              <w:rPr>
                <w:sz w:val="28"/>
                <w:szCs w:val="28"/>
              </w:rPr>
            </w:pPr>
            <w:r>
              <w:rPr>
                <w:sz w:val="28"/>
                <w:szCs w:val="28"/>
              </w:rPr>
              <w:t>Nếu khách hàng điền sai hoặc thiếu thông tin thì sẽ không đặt</w:t>
            </w:r>
            <w:r w:rsidR="008C28E4">
              <w:rPr>
                <w:sz w:val="28"/>
                <w:szCs w:val="28"/>
              </w:rPr>
              <w:t xml:space="preserve"> được</w:t>
            </w:r>
            <w:r>
              <w:rPr>
                <w:sz w:val="28"/>
                <w:szCs w:val="28"/>
              </w:rPr>
              <w:t xml:space="preserve"> vé.</w:t>
            </w:r>
          </w:p>
        </w:tc>
      </w:tr>
      <w:tr w:rsidR="006A48A0" w14:paraId="6D6C15F1" w14:textId="77777777" w:rsidTr="00F553C3">
        <w:tc>
          <w:tcPr>
            <w:tcW w:w="2420" w:type="dxa"/>
          </w:tcPr>
          <w:p w14:paraId="2BC1A9A4" w14:textId="44E8CAE9" w:rsidR="006A48A0" w:rsidRDefault="00306AFB" w:rsidP="00D00D60">
            <w:pPr>
              <w:spacing w:line="360" w:lineRule="auto"/>
              <w:jc w:val="both"/>
              <w:rPr>
                <w:sz w:val="26"/>
                <w:szCs w:val="26"/>
                <w:lang w:val="vi-VN"/>
              </w:rPr>
            </w:pPr>
            <w:r w:rsidRPr="00306AFB">
              <w:rPr>
                <w:sz w:val="26"/>
                <w:szCs w:val="26"/>
                <w:lang w:val="vi-VN"/>
              </w:rPr>
              <w:t>Hậu điều kiện</w:t>
            </w:r>
          </w:p>
        </w:tc>
        <w:tc>
          <w:tcPr>
            <w:tcW w:w="7205" w:type="dxa"/>
          </w:tcPr>
          <w:p w14:paraId="3F95B5CB" w14:textId="725675AA" w:rsidR="006A48A0" w:rsidRDefault="00254479" w:rsidP="00D00D60">
            <w:pPr>
              <w:spacing w:line="360" w:lineRule="auto"/>
              <w:jc w:val="both"/>
              <w:rPr>
                <w:sz w:val="26"/>
                <w:szCs w:val="26"/>
                <w:lang w:val="vi-VN"/>
              </w:rPr>
            </w:pPr>
            <w:r w:rsidRPr="00254479">
              <w:rPr>
                <w:sz w:val="26"/>
                <w:szCs w:val="26"/>
                <w:lang w:val="vi-VN"/>
              </w:rPr>
              <w:t>Hình thành 1 đơn đặt</w:t>
            </w:r>
            <w:r>
              <w:rPr>
                <w:sz w:val="26"/>
                <w:szCs w:val="26"/>
              </w:rPr>
              <w:t xml:space="preserve"> vé</w:t>
            </w:r>
            <w:r w:rsidRPr="00254479">
              <w:rPr>
                <w:sz w:val="26"/>
                <w:szCs w:val="26"/>
                <w:lang w:val="vi-VN"/>
              </w:rPr>
              <w:t xml:space="preserve"> theo yêu cầu của khách hàng.</w:t>
            </w:r>
          </w:p>
        </w:tc>
      </w:tr>
    </w:tbl>
    <w:p w14:paraId="74617024" w14:textId="77777777" w:rsidR="00885229" w:rsidRDefault="00885229" w:rsidP="00577EDC">
      <w:pPr>
        <w:spacing w:line="26" w:lineRule="atLeast"/>
        <w:ind w:firstLine="720"/>
        <w:rPr>
          <w:sz w:val="26"/>
          <w:szCs w:val="26"/>
          <w:lang w:val="vi-VN"/>
        </w:rPr>
      </w:pPr>
    </w:p>
    <w:p w14:paraId="74AAA4CA" w14:textId="7B2C5896" w:rsidR="00144011" w:rsidRDefault="00144011" w:rsidP="00144011">
      <w:pPr>
        <w:spacing w:line="360" w:lineRule="auto"/>
        <w:rPr>
          <w:sz w:val="26"/>
          <w:szCs w:val="26"/>
          <w:lang w:val="vi-VN"/>
        </w:rPr>
      </w:pPr>
      <w:r>
        <w:rPr>
          <w:sz w:val="26"/>
          <w:szCs w:val="26"/>
        </w:rPr>
        <w:t>Đ</w:t>
      </w:r>
      <w:r w:rsidRPr="00885229">
        <w:rPr>
          <w:sz w:val="26"/>
          <w:szCs w:val="26"/>
          <w:lang w:val="vi-VN"/>
        </w:rPr>
        <w:t xml:space="preserve">ặc tả usecase </w:t>
      </w:r>
      <w:r w:rsidR="00845D05">
        <w:rPr>
          <w:sz w:val="26"/>
          <w:szCs w:val="26"/>
        </w:rPr>
        <w:t>Tra cứu</w:t>
      </w:r>
      <w:r w:rsidR="0013073D">
        <w:rPr>
          <w:sz w:val="26"/>
          <w:szCs w:val="26"/>
        </w:rPr>
        <w:t xml:space="preserve"> thông tin vé</w:t>
      </w:r>
      <w:r w:rsidRPr="00885229">
        <w:rPr>
          <w:sz w:val="26"/>
          <w:szCs w:val="26"/>
          <w:lang w:val="vi-VN"/>
        </w:rPr>
        <w:t>.</w:t>
      </w:r>
    </w:p>
    <w:tbl>
      <w:tblPr>
        <w:tblStyle w:val="TableGrid"/>
        <w:tblW w:w="962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20"/>
        <w:gridCol w:w="7205"/>
      </w:tblGrid>
      <w:tr w:rsidR="00144011" w14:paraId="711D3C77" w14:textId="77777777">
        <w:tc>
          <w:tcPr>
            <w:tcW w:w="2420" w:type="dxa"/>
          </w:tcPr>
          <w:p w14:paraId="5180C893" w14:textId="77777777" w:rsidR="00144011" w:rsidRPr="00D325BB" w:rsidRDefault="00144011">
            <w:pPr>
              <w:spacing w:line="360" w:lineRule="auto"/>
              <w:rPr>
                <w:b/>
                <w:bCs/>
                <w:sz w:val="26"/>
                <w:szCs w:val="26"/>
              </w:rPr>
            </w:pPr>
            <w:r w:rsidRPr="00D325BB">
              <w:rPr>
                <w:b/>
                <w:bCs/>
                <w:sz w:val="26"/>
                <w:szCs w:val="26"/>
              </w:rPr>
              <w:t>Tên UC</w:t>
            </w:r>
          </w:p>
        </w:tc>
        <w:tc>
          <w:tcPr>
            <w:tcW w:w="7205" w:type="dxa"/>
          </w:tcPr>
          <w:p w14:paraId="549B9E85" w14:textId="464DD1F4" w:rsidR="00144011" w:rsidRPr="00D325BB" w:rsidRDefault="00A55714">
            <w:pPr>
              <w:spacing w:line="360" w:lineRule="auto"/>
              <w:rPr>
                <w:b/>
                <w:bCs/>
                <w:sz w:val="26"/>
                <w:szCs w:val="26"/>
              </w:rPr>
            </w:pPr>
            <w:r>
              <w:rPr>
                <w:b/>
                <w:bCs/>
                <w:sz w:val="26"/>
                <w:szCs w:val="26"/>
              </w:rPr>
              <w:t>TRA CUU</w:t>
            </w:r>
            <w:r w:rsidR="00144011">
              <w:rPr>
                <w:b/>
                <w:bCs/>
                <w:sz w:val="26"/>
                <w:szCs w:val="26"/>
              </w:rPr>
              <w:t xml:space="preserve"> THONG TIN</w:t>
            </w:r>
            <w:r w:rsidR="007D1A1A">
              <w:rPr>
                <w:b/>
                <w:bCs/>
                <w:sz w:val="26"/>
                <w:szCs w:val="26"/>
              </w:rPr>
              <w:t xml:space="preserve"> </w:t>
            </w:r>
            <w:r w:rsidR="00144011" w:rsidRPr="00D325BB">
              <w:rPr>
                <w:b/>
                <w:bCs/>
                <w:sz w:val="26"/>
                <w:szCs w:val="26"/>
              </w:rPr>
              <w:t>VE</w:t>
            </w:r>
          </w:p>
        </w:tc>
      </w:tr>
      <w:tr w:rsidR="00144011" w14:paraId="38B918FB" w14:textId="77777777">
        <w:tc>
          <w:tcPr>
            <w:tcW w:w="2420" w:type="dxa"/>
          </w:tcPr>
          <w:p w14:paraId="09A58D81" w14:textId="77777777" w:rsidR="00144011" w:rsidRDefault="00144011">
            <w:pPr>
              <w:spacing w:line="360" w:lineRule="auto"/>
              <w:rPr>
                <w:sz w:val="26"/>
                <w:szCs w:val="26"/>
                <w:lang w:val="vi-VN"/>
              </w:rPr>
            </w:pPr>
            <w:r w:rsidRPr="002F4A16">
              <w:rPr>
                <w:sz w:val="26"/>
                <w:szCs w:val="26"/>
                <w:lang w:val="vi-VN"/>
              </w:rPr>
              <w:t>Tóm tắt</w:t>
            </w:r>
          </w:p>
        </w:tc>
        <w:tc>
          <w:tcPr>
            <w:tcW w:w="7205" w:type="dxa"/>
          </w:tcPr>
          <w:p w14:paraId="2F325379" w14:textId="139DF921" w:rsidR="00144011" w:rsidRPr="00061D05" w:rsidRDefault="0093328B">
            <w:pPr>
              <w:spacing w:line="360" w:lineRule="auto"/>
              <w:rPr>
                <w:sz w:val="26"/>
                <w:szCs w:val="26"/>
              </w:rPr>
            </w:pPr>
            <w:r>
              <w:rPr>
                <w:sz w:val="28"/>
                <w:szCs w:val="28"/>
                <w:lang w:val="vi-VN"/>
              </w:rPr>
              <w:t>User</w:t>
            </w:r>
            <w:r w:rsidR="00AD2B0D">
              <w:rPr>
                <w:sz w:val="28"/>
                <w:szCs w:val="28"/>
                <w:lang w:val="vi-VN"/>
              </w:rPr>
              <w:t xml:space="preserve">case cho phép </w:t>
            </w:r>
            <w:r w:rsidR="00D37BE9">
              <w:rPr>
                <w:sz w:val="28"/>
                <w:szCs w:val="28"/>
              </w:rPr>
              <w:t>Khách hàng có thể thay đổi thông tin cá nhân.</w:t>
            </w:r>
          </w:p>
        </w:tc>
      </w:tr>
      <w:tr w:rsidR="00144011" w14:paraId="23113F06" w14:textId="77777777">
        <w:tc>
          <w:tcPr>
            <w:tcW w:w="2420" w:type="dxa"/>
          </w:tcPr>
          <w:p w14:paraId="30002EB9" w14:textId="77777777" w:rsidR="00144011" w:rsidRDefault="00144011">
            <w:pPr>
              <w:spacing w:line="360" w:lineRule="auto"/>
              <w:rPr>
                <w:sz w:val="26"/>
                <w:szCs w:val="26"/>
                <w:lang w:val="vi-VN"/>
              </w:rPr>
            </w:pPr>
            <w:r w:rsidRPr="003A4C80">
              <w:rPr>
                <w:sz w:val="26"/>
                <w:szCs w:val="26"/>
                <w:lang w:val="vi-VN"/>
              </w:rPr>
              <w:t>Tác nhân</w:t>
            </w:r>
          </w:p>
        </w:tc>
        <w:tc>
          <w:tcPr>
            <w:tcW w:w="7205" w:type="dxa"/>
          </w:tcPr>
          <w:p w14:paraId="120D4B5F" w14:textId="589F8EB1" w:rsidR="00144011" w:rsidRPr="00726CAE" w:rsidRDefault="00144011">
            <w:pPr>
              <w:spacing w:line="360" w:lineRule="auto"/>
              <w:rPr>
                <w:sz w:val="26"/>
                <w:szCs w:val="26"/>
              </w:rPr>
            </w:pPr>
            <w:r w:rsidRPr="001B5990">
              <w:rPr>
                <w:sz w:val="26"/>
                <w:szCs w:val="26"/>
                <w:lang w:val="vi-VN"/>
              </w:rPr>
              <w:t>Khách hàng</w:t>
            </w:r>
            <w:r w:rsidR="00726CAE">
              <w:rPr>
                <w:sz w:val="26"/>
                <w:szCs w:val="26"/>
              </w:rPr>
              <w:t>.</w:t>
            </w:r>
          </w:p>
        </w:tc>
      </w:tr>
      <w:tr w:rsidR="00144011" w14:paraId="4A8AD9EF" w14:textId="77777777">
        <w:tc>
          <w:tcPr>
            <w:tcW w:w="2420" w:type="dxa"/>
          </w:tcPr>
          <w:p w14:paraId="67AB95E7" w14:textId="77777777" w:rsidR="00144011" w:rsidRDefault="00144011">
            <w:pPr>
              <w:spacing w:line="360" w:lineRule="auto"/>
              <w:rPr>
                <w:sz w:val="26"/>
                <w:szCs w:val="26"/>
                <w:lang w:val="vi-VN"/>
              </w:rPr>
            </w:pPr>
            <w:r w:rsidRPr="00B6439F">
              <w:rPr>
                <w:sz w:val="26"/>
                <w:szCs w:val="26"/>
                <w:lang w:val="vi-VN"/>
              </w:rPr>
              <w:t>Use case liên quan</w:t>
            </w:r>
          </w:p>
        </w:tc>
        <w:tc>
          <w:tcPr>
            <w:tcW w:w="7205" w:type="dxa"/>
          </w:tcPr>
          <w:p w14:paraId="3CA2BF1F" w14:textId="43792F5D" w:rsidR="00144011" w:rsidRPr="00F31F58" w:rsidRDefault="00F31F58">
            <w:pPr>
              <w:spacing w:line="360" w:lineRule="auto"/>
              <w:rPr>
                <w:sz w:val="26"/>
                <w:szCs w:val="26"/>
              </w:rPr>
            </w:pPr>
            <w:r>
              <w:rPr>
                <w:sz w:val="26"/>
                <w:szCs w:val="26"/>
              </w:rPr>
              <w:t xml:space="preserve">Sửa </w:t>
            </w:r>
            <w:r w:rsidR="00EF3C44">
              <w:rPr>
                <w:sz w:val="26"/>
                <w:szCs w:val="26"/>
              </w:rPr>
              <w:t>thông tin</w:t>
            </w:r>
            <w:r>
              <w:rPr>
                <w:sz w:val="26"/>
                <w:szCs w:val="26"/>
              </w:rPr>
              <w:t xml:space="preserve"> đặt</w:t>
            </w:r>
            <w:r w:rsidR="00EF3C44">
              <w:rPr>
                <w:sz w:val="26"/>
                <w:szCs w:val="26"/>
              </w:rPr>
              <w:t xml:space="preserve"> vé</w:t>
            </w:r>
            <w:r>
              <w:rPr>
                <w:sz w:val="26"/>
                <w:szCs w:val="26"/>
              </w:rPr>
              <w:t>, hủy th</w:t>
            </w:r>
            <w:r w:rsidR="00E667E4">
              <w:rPr>
                <w:sz w:val="26"/>
                <w:szCs w:val="26"/>
              </w:rPr>
              <w:t>ông tin</w:t>
            </w:r>
            <w:r w:rsidR="005B1AB2">
              <w:rPr>
                <w:sz w:val="26"/>
                <w:szCs w:val="26"/>
              </w:rPr>
              <w:t xml:space="preserve"> đặt vé</w:t>
            </w:r>
            <w:r w:rsidR="00C974FD">
              <w:rPr>
                <w:sz w:val="26"/>
                <w:szCs w:val="26"/>
              </w:rPr>
              <w:t>, in thông tin đặt vé.</w:t>
            </w:r>
          </w:p>
        </w:tc>
      </w:tr>
      <w:tr w:rsidR="00144011" w14:paraId="663DAF37" w14:textId="77777777">
        <w:tc>
          <w:tcPr>
            <w:tcW w:w="2420" w:type="dxa"/>
          </w:tcPr>
          <w:p w14:paraId="4BD77F37" w14:textId="77777777" w:rsidR="00144011" w:rsidRDefault="00144011">
            <w:pPr>
              <w:spacing w:line="26" w:lineRule="atLeast"/>
              <w:rPr>
                <w:sz w:val="26"/>
                <w:szCs w:val="26"/>
                <w:lang w:val="vi-VN"/>
              </w:rPr>
            </w:pPr>
            <w:r w:rsidRPr="0048310C">
              <w:rPr>
                <w:sz w:val="26"/>
                <w:szCs w:val="26"/>
                <w:lang w:val="vi-VN"/>
              </w:rPr>
              <w:t>Dòng sự kiện chính</w:t>
            </w:r>
          </w:p>
        </w:tc>
        <w:tc>
          <w:tcPr>
            <w:tcW w:w="7205" w:type="dxa"/>
          </w:tcPr>
          <w:p w14:paraId="75D285DB" w14:textId="169B0478" w:rsidR="00FE1C1F" w:rsidRPr="005547A2" w:rsidRDefault="00FE1C1F" w:rsidP="00203778">
            <w:pPr>
              <w:pStyle w:val="BodyText"/>
              <w:numPr>
                <w:ilvl w:val="0"/>
                <w:numId w:val="26"/>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chọn chức năng tra cứu phiếu đặt vé</w:t>
            </w:r>
            <w:r w:rsidR="001C4AC8">
              <w:rPr>
                <w:rFonts w:ascii="Times New Roman" w:hAnsi="Times New Roman" w:cs="Times New Roman"/>
                <w:sz w:val="28"/>
                <w:szCs w:val="28"/>
              </w:rPr>
              <w:t>.</w:t>
            </w:r>
          </w:p>
          <w:p w14:paraId="286617C0" w14:textId="7DFA3068" w:rsidR="00FE1C1F" w:rsidRPr="007E5145" w:rsidRDefault="00FE1C1F" w:rsidP="00203778">
            <w:pPr>
              <w:pStyle w:val="BodyText"/>
              <w:numPr>
                <w:ilvl w:val="0"/>
                <w:numId w:val="26"/>
              </w:numPr>
              <w:spacing w:before="0" w:after="0" w:line="312" w:lineRule="auto"/>
              <w:jc w:val="both"/>
              <w:rPr>
                <w:rFonts w:ascii="Times New Roman" w:hAnsi="Times New Roman" w:cs="Times New Roman"/>
                <w:sz w:val="28"/>
                <w:szCs w:val="28"/>
              </w:rPr>
            </w:pPr>
            <w:r w:rsidRPr="007E5145">
              <w:rPr>
                <w:rFonts w:ascii="Times New Roman" w:hAnsi="Times New Roman" w:cs="Times New Roman"/>
                <w:sz w:val="28"/>
                <w:szCs w:val="28"/>
              </w:rPr>
              <w:t xml:space="preserve">Form TracuuPhieudatve hiện ra gồm danh sách phiếu đặt vé và các nút ấn </w:t>
            </w:r>
            <w:r w:rsidR="001C4AC8">
              <w:rPr>
                <w:rFonts w:ascii="Times New Roman" w:hAnsi="Times New Roman" w:cs="Times New Roman"/>
                <w:sz w:val="28"/>
                <w:szCs w:val="28"/>
              </w:rPr>
              <w:t>s</w:t>
            </w:r>
            <w:r w:rsidRPr="007E5145">
              <w:rPr>
                <w:rFonts w:ascii="Times New Roman" w:hAnsi="Times New Roman" w:cs="Times New Roman"/>
                <w:sz w:val="28"/>
                <w:szCs w:val="28"/>
              </w:rPr>
              <w:t xml:space="preserve">ửa vé, </w:t>
            </w:r>
            <w:r w:rsidR="001C4AC8">
              <w:rPr>
                <w:rFonts w:ascii="Times New Roman" w:hAnsi="Times New Roman" w:cs="Times New Roman"/>
                <w:sz w:val="28"/>
                <w:szCs w:val="28"/>
              </w:rPr>
              <w:t>h</w:t>
            </w:r>
            <w:r w:rsidRPr="007E5145">
              <w:rPr>
                <w:rFonts w:ascii="Times New Roman" w:hAnsi="Times New Roman" w:cs="Times New Roman"/>
                <w:sz w:val="28"/>
                <w:szCs w:val="28"/>
              </w:rPr>
              <w:t xml:space="preserve">ủy vé, </w:t>
            </w:r>
            <w:r w:rsidR="001C4AC8">
              <w:rPr>
                <w:rFonts w:ascii="Times New Roman" w:hAnsi="Times New Roman" w:cs="Times New Roman"/>
                <w:sz w:val="28"/>
                <w:szCs w:val="28"/>
              </w:rPr>
              <w:t>t</w:t>
            </w:r>
            <w:r w:rsidRPr="007E5145">
              <w:rPr>
                <w:rFonts w:ascii="Times New Roman" w:hAnsi="Times New Roman" w:cs="Times New Roman"/>
                <w:sz w:val="28"/>
                <w:szCs w:val="28"/>
              </w:rPr>
              <w:t>hoát</w:t>
            </w:r>
          </w:p>
          <w:p w14:paraId="6FA9D785" w14:textId="74D072AB" w:rsidR="00FE1C1F" w:rsidRPr="005547A2" w:rsidRDefault="00FE1C1F" w:rsidP="00203778">
            <w:pPr>
              <w:numPr>
                <w:ilvl w:val="0"/>
                <w:numId w:val="26"/>
              </w:numPr>
              <w:spacing w:line="312" w:lineRule="auto"/>
              <w:jc w:val="both"/>
              <w:rPr>
                <w:sz w:val="28"/>
                <w:szCs w:val="28"/>
              </w:rPr>
            </w:pPr>
            <w:r w:rsidRPr="005547A2">
              <w:rPr>
                <w:sz w:val="28"/>
                <w:szCs w:val="28"/>
              </w:rPr>
              <w:t xml:space="preserve">Hành khách chọn thông tin phiếu đặt vé trên bảng danh sách phiếu đặt vé và </w:t>
            </w:r>
            <w:r>
              <w:rPr>
                <w:sz w:val="28"/>
                <w:szCs w:val="28"/>
              </w:rPr>
              <w:t>ấn</w:t>
            </w:r>
            <w:r w:rsidRPr="005547A2">
              <w:rPr>
                <w:sz w:val="28"/>
                <w:szCs w:val="28"/>
              </w:rPr>
              <w:t xml:space="preserve"> </w:t>
            </w:r>
            <w:r w:rsidR="009C7254">
              <w:rPr>
                <w:sz w:val="28"/>
                <w:szCs w:val="28"/>
              </w:rPr>
              <w:t>s</w:t>
            </w:r>
            <w:r>
              <w:rPr>
                <w:sz w:val="28"/>
                <w:szCs w:val="28"/>
              </w:rPr>
              <w:t>ử</w:t>
            </w:r>
            <w:r w:rsidRPr="005547A2">
              <w:rPr>
                <w:sz w:val="28"/>
                <w:szCs w:val="28"/>
              </w:rPr>
              <w:t>a</w:t>
            </w:r>
          </w:p>
          <w:p w14:paraId="61BE010D" w14:textId="1F97FE54" w:rsidR="00FE1C1F" w:rsidRPr="005547A2" w:rsidRDefault="00FE1C1F" w:rsidP="00203778">
            <w:pPr>
              <w:numPr>
                <w:ilvl w:val="0"/>
                <w:numId w:val="26"/>
              </w:numPr>
              <w:spacing w:line="312" w:lineRule="auto"/>
              <w:jc w:val="both"/>
              <w:rPr>
                <w:sz w:val="28"/>
                <w:szCs w:val="28"/>
              </w:rPr>
            </w:pPr>
            <w:r w:rsidRPr="005547A2">
              <w:rPr>
                <w:sz w:val="28"/>
                <w:szCs w:val="28"/>
              </w:rPr>
              <w:lastRenderedPageBreak/>
              <w:t xml:space="preserve">Form Suathongtindatve hiện ra với các ô text chứa các thông tin của phiếu đặt vé hiện tại với các nút </w:t>
            </w:r>
            <w:r w:rsidR="0080264B">
              <w:rPr>
                <w:sz w:val="28"/>
                <w:szCs w:val="28"/>
              </w:rPr>
              <w:t>s</w:t>
            </w:r>
            <w:r>
              <w:rPr>
                <w:sz w:val="28"/>
                <w:szCs w:val="28"/>
              </w:rPr>
              <w:t>ửa vé</w:t>
            </w:r>
            <w:r w:rsidRPr="005547A2">
              <w:rPr>
                <w:sz w:val="28"/>
                <w:szCs w:val="28"/>
              </w:rPr>
              <w:t xml:space="preserve"> và </w:t>
            </w:r>
            <w:r w:rsidR="0080264B">
              <w:rPr>
                <w:sz w:val="28"/>
                <w:szCs w:val="28"/>
              </w:rPr>
              <w:t>t</w:t>
            </w:r>
            <w:r>
              <w:rPr>
                <w:sz w:val="28"/>
                <w:szCs w:val="28"/>
              </w:rPr>
              <w:t>hoát</w:t>
            </w:r>
          </w:p>
          <w:p w14:paraId="513B33C0" w14:textId="77777777" w:rsidR="00FE1C1F" w:rsidRPr="005547A2" w:rsidRDefault="00FE1C1F" w:rsidP="00203778">
            <w:pPr>
              <w:pStyle w:val="FirstParagraph"/>
              <w:numPr>
                <w:ilvl w:val="0"/>
                <w:numId w:val="26"/>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sửa lại thông tin mà mình muốn sửa ở các ô text tương ứng</w:t>
            </w:r>
          </w:p>
          <w:p w14:paraId="673D3965" w14:textId="3B42D2E0" w:rsidR="00FE1C1F" w:rsidRPr="005547A2" w:rsidRDefault="00FE1C1F" w:rsidP="00203778">
            <w:pPr>
              <w:pStyle w:val="BodyText"/>
              <w:numPr>
                <w:ilvl w:val="0"/>
                <w:numId w:val="26"/>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nhấn nút </w:t>
            </w:r>
            <w:r w:rsidR="0080264B">
              <w:rPr>
                <w:rFonts w:ascii="Times New Roman" w:hAnsi="Times New Roman" w:cs="Times New Roman"/>
                <w:sz w:val="28"/>
                <w:szCs w:val="28"/>
              </w:rPr>
              <w:t>s</w:t>
            </w:r>
            <w:r>
              <w:rPr>
                <w:rFonts w:ascii="Times New Roman" w:hAnsi="Times New Roman" w:cs="Times New Roman"/>
                <w:sz w:val="28"/>
                <w:szCs w:val="28"/>
              </w:rPr>
              <w:t>ửa vé</w:t>
            </w:r>
          </w:p>
          <w:p w14:paraId="70FAF2B3" w14:textId="180097E8" w:rsidR="00144011" w:rsidRPr="00FE1C1F" w:rsidRDefault="00FE1C1F" w:rsidP="00203778">
            <w:pPr>
              <w:pStyle w:val="BodyText"/>
              <w:numPr>
                <w:ilvl w:val="0"/>
                <w:numId w:val="26"/>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Thành ph</w:t>
            </w:r>
            <w:r>
              <w:rPr>
                <w:rFonts w:ascii="Times New Roman" w:hAnsi="Times New Roman" w:cs="Times New Roman"/>
                <w:sz w:val="28"/>
                <w:szCs w:val="28"/>
              </w:rPr>
              <w:t>ầ</w:t>
            </w:r>
            <w:r w:rsidRPr="005547A2">
              <w:rPr>
                <w:rFonts w:ascii="Times New Roman" w:hAnsi="Times New Roman" w:cs="Times New Roman"/>
                <w:sz w:val="28"/>
                <w:szCs w:val="28"/>
              </w:rPr>
              <w:t>n đi</w:t>
            </w:r>
            <w:r>
              <w:rPr>
                <w:rFonts w:ascii="Times New Roman" w:hAnsi="Times New Roman" w:cs="Times New Roman"/>
                <w:sz w:val="28"/>
                <w:szCs w:val="28"/>
              </w:rPr>
              <w:t>ề</w:t>
            </w:r>
            <w:r w:rsidRPr="005547A2">
              <w:rPr>
                <w:rFonts w:ascii="Times New Roman" w:hAnsi="Times New Roman" w:cs="Times New Roman"/>
                <w:sz w:val="28"/>
                <w:szCs w:val="28"/>
              </w:rPr>
              <w:t>u khi</w:t>
            </w:r>
            <w:r>
              <w:rPr>
                <w:rFonts w:ascii="Times New Roman" w:hAnsi="Times New Roman" w:cs="Times New Roman"/>
                <w:sz w:val="28"/>
                <w:szCs w:val="28"/>
              </w:rPr>
              <w:t>ể</w:t>
            </w:r>
            <w:r w:rsidRPr="005547A2">
              <w:rPr>
                <w:rFonts w:ascii="Times New Roman" w:hAnsi="Times New Roman" w:cs="Times New Roman"/>
                <w:sz w:val="28"/>
                <w:szCs w:val="28"/>
              </w:rPr>
              <w:t>n ki</w:t>
            </w:r>
            <w:r w:rsidR="004252D7">
              <w:rPr>
                <w:rFonts w:ascii="Times New Roman" w:hAnsi="Times New Roman" w:cs="Times New Roman"/>
                <w:sz w:val="28"/>
                <w:szCs w:val="28"/>
              </w:rPr>
              <w:t>ể</w:t>
            </w:r>
            <w:r w:rsidRPr="005547A2">
              <w:rPr>
                <w:rFonts w:ascii="Times New Roman" w:hAnsi="Times New Roman" w:cs="Times New Roman"/>
                <w:sz w:val="28"/>
                <w:szCs w:val="28"/>
              </w:rPr>
              <w:t>m tra r</w:t>
            </w:r>
            <w:r w:rsidR="004252D7">
              <w:rPr>
                <w:rFonts w:ascii="Times New Roman" w:hAnsi="Times New Roman" w:cs="Times New Roman"/>
                <w:sz w:val="28"/>
                <w:szCs w:val="28"/>
              </w:rPr>
              <w:t>à</w:t>
            </w:r>
            <w:r w:rsidRPr="005547A2">
              <w:rPr>
                <w:rFonts w:ascii="Times New Roman" w:hAnsi="Times New Roman" w:cs="Times New Roman"/>
                <w:sz w:val="28"/>
                <w:szCs w:val="28"/>
              </w:rPr>
              <w:t>ng buộc và xác nhận hành khách đủ đi</w:t>
            </w:r>
            <w:r w:rsidR="0080264B">
              <w:rPr>
                <w:rFonts w:ascii="Times New Roman" w:hAnsi="Times New Roman" w:cs="Times New Roman"/>
                <w:sz w:val="28"/>
                <w:szCs w:val="28"/>
              </w:rPr>
              <w:t>ề</w:t>
            </w:r>
            <w:r w:rsidRPr="005547A2">
              <w:rPr>
                <w:rFonts w:ascii="Times New Roman" w:hAnsi="Times New Roman" w:cs="Times New Roman"/>
                <w:sz w:val="28"/>
                <w:szCs w:val="28"/>
              </w:rPr>
              <w:t>u kiện sửa đổi</w:t>
            </w:r>
          </w:p>
        </w:tc>
      </w:tr>
      <w:tr w:rsidR="00144011" w14:paraId="11E578FF" w14:textId="77777777">
        <w:tc>
          <w:tcPr>
            <w:tcW w:w="2420" w:type="dxa"/>
          </w:tcPr>
          <w:p w14:paraId="6777CA4A" w14:textId="77777777" w:rsidR="00144011" w:rsidRDefault="00144011">
            <w:pPr>
              <w:spacing w:line="360" w:lineRule="auto"/>
              <w:jc w:val="both"/>
              <w:rPr>
                <w:sz w:val="26"/>
                <w:szCs w:val="26"/>
                <w:lang w:val="vi-VN"/>
              </w:rPr>
            </w:pPr>
            <w:r w:rsidRPr="001F5E6D">
              <w:rPr>
                <w:sz w:val="26"/>
                <w:szCs w:val="26"/>
                <w:lang w:val="vi-VN"/>
              </w:rPr>
              <w:lastRenderedPageBreak/>
              <w:t>Dòng sự kiện phụ</w:t>
            </w:r>
          </w:p>
        </w:tc>
        <w:tc>
          <w:tcPr>
            <w:tcW w:w="7205" w:type="dxa"/>
          </w:tcPr>
          <w:p w14:paraId="654136F0" w14:textId="3393D24A" w:rsidR="00144011" w:rsidRPr="00E0676F" w:rsidRDefault="00150CBA" w:rsidP="00E0676F">
            <w:pPr>
              <w:spacing w:line="360" w:lineRule="auto"/>
              <w:jc w:val="both"/>
              <w:rPr>
                <w:sz w:val="26"/>
                <w:szCs w:val="26"/>
                <w:lang w:val="vi-VN"/>
              </w:rPr>
            </w:pPr>
            <w:r>
              <w:rPr>
                <w:sz w:val="28"/>
                <w:szCs w:val="28"/>
              </w:rPr>
              <w:t xml:space="preserve">Khi hành khách nhẫn nút </w:t>
            </w:r>
            <w:r w:rsidR="00892C05">
              <w:rPr>
                <w:sz w:val="28"/>
                <w:szCs w:val="28"/>
              </w:rPr>
              <w:t>h</w:t>
            </w:r>
            <w:r>
              <w:rPr>
                <w:sz w:val="28"/>
                <w:szCs w:val="28"/>
              </w:rPr>
              <w:t>ủy vé thì vé đó sẽ bị xóa khỏi CSDL</w:t>
            </w:r>
          </w:p>
        </w:tc>
      </w:tr>
      <w:tr w:rsidR="00144011" w14:paraId="7BD089B4" w14:textId="77777777">
        <w:tc>
          <w:tcPr>
            <w:tcW w:w="2420" w:type="dxa"/>
          </w:tcPr>
          <w:p w14:paraId="2B5F8004" w14:textId="77777777" w:rsidR="00144011" w:rsidRDefault="00144011">
            <w:pPr>
              <w:spacing w:line="360" w:lineRule="auto"/>
              <w:jc w:val="both"/>
              <w:rPr>
                <w:sz w:val="26"/>
                <w:szCs w:val="26"/>
                <w:lang w:val="vi-VN"/>
              </w:rPr>
            </w:pPr>
            <w:r w:rsidRPr="004C1C49">
              <w:rPr>
                <w:sz w:val="26"/>
                <w:szCs w:val="26"/>
                <w:lang w:val="vi-VN"/>
              </w:rPr>
              <w:t>Điều kiện tiên quyết</w:t>
            </w:r>
          </w:p>
        </w:tc>
        <w:tc>
          <w:tcPr>
            <w:tcW w:w="7205" w:type="dxa"/>
          </w:tcPr>
          <w:p w14:paraId="09BEE7D5" w14:textId="6585F038" w:rsidR="00144011" w:rsidRPr="009141F0" w:rsidRDefault="00144011">
            <w:pPr>
              <w:spacing w:line="312" w:lineRule="auto"/>
              <w:jc w:val="both"/>
              <w:rPr>
                <w:sz w:val="28"/>
                <w:szCs w:val="28"/>
              </w:rPr>
            </w:pPr>
          </w:p>
        </w:tc>
      </w:tr>
      <w:tr w:rsidR="00144011" w14:paraId="09DB647A" w14:textId="77777777">
        <w:tc>
          <w:tcPr>
            <w:tcW w:w="2420" w:type="dxa"/>
          </w:tcPr>
          <w:p w14:paraId="0A3FA87E" w14:textId="77777777" w:rsidR="00144011" w:rsidRDefault="00144011">
            <w:pPr>
              <w:spacing w:line="360" w:lineRule="auto"/>
              <w:jc w:val="both"/>
              <w:rPr>
                <w:sz w:val="26"/>
                <w:szCs w:val="26"/>
                <w:lang w:val="vi-VN"/>
              </w:rPr>
            </w:pPr>
            <w:r w:rsidRPr="00306AFB">
              <w:rPr>
                <w:sz w:val="26"/>
                <w:szCs w:val="26"/>
                <w:lang w:val="vi-VN"/>
              </w:rPr>
              <w:t>Hậu điều kiện</w:t>
            </w:r>
          </w:p>
        </w:tc>
        <w:tc>
          <w:tcPr>
            <w:tcW w:w="7205" w:type="dxa"/>
          </w:tcPr>
          <w:p w14:paraId="472FA50B" w14:textId="5E5D6FFB" w:rsidR="00144011" w:rsidRDefault="00144011">
            <w:pPr>
              <w:spacing w:line="360" w:lineRule="auto"/>
              <w:jc w:val="both"/>
              <w:rPr>
                <w:sz w:val="26"/>
                <w:szCs w:val="26"/>
                <w:lang w:val="vi-VN"/>
              </w:rPr>
            </w:pPr>
          </w:p>
        </w:tc>
      </w:tr>
    </w:tbl>
    <w:p w14:paraId="4356D15D" w14:textId="77777777" w:rsidR="00144011" w:rsidRDefault="00144011" w:rsidP="00577EDC">
      <w:pPr>
        <w:spacing w:line="26" w:lineRule="atLeast"/>
        <w:ind w:firstLine="720"/>
        <w:rPr>
          <w:sz w:val="26"/>
          <w:szCs w:val="26"/>
          <w:lang w:val="vi-VN"/>
        </w:rPr>
      </w:pPr>
    </w:p>
    <w:p w14:paraId="69519E26" w14:textId="769669A9" w:rsidR="008A7268" w:rsidRDefault="008A7268" w:rsidP="008A7268">
      <w:pPr>
        <w:spacing w:line="360" w:lineRule="auto"/>
        <w:rPr>
          <w:sz w:val="26"/>
          <w:szCs w:val="26"/>
          <w:lang w:val="vi-VN"/>
        </w:rPr>
      </w:pPr>
      <w:r>
        <w:rPr>
          <w:sz w:val="26"/>
          <w:szCs w:val="26"/>
        </w:rPr>
        <w:t>Đ</w:t>
      </w:r>
      <w:r w:rsidRPr="00885229">
        <w:rPr>
          <w:sz w:val="26"/>
          <w:szCs w:val="26"/>
          <w:lang w:val="vi-VN"/>
        </w:rPr>
        <w:t xml:space="preserve">ặc tả usecase </w:t>
      </w:r>
      <w:r>
        <w:rPr>
          <w:sz w:val="26"/>
          <w:szCs w:val="26"/>
        </w:rPr>
        <w:t>Quản lý lịch trình</w:t>
      </w:r>
      <w:r w:rsidRPr="00885229">
        <w:rPr>
          <w:sz w:val="26"/>
          <w:szCs w:val="26"/>
          <w:lang w:val="vi-VN"/>
        </w:rPr>
        <w:t>.</w:t>
      </w:r>
    </w:p>
    <w:tbl>
      <w:tblPr>
        <w:tblStyle w:val="TableGrid"/>
        <w:tblW w:w="962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20"/>
        <w:gridCol w:w="7205"/>
      </w:tblGrid>
      <w:tr w:rsidR="008A7268" w14:paraId="7C8D895B" w14:textId="77777777">
        <w:tc>
          <w:tcPr>
            <w:tcW w:w="2420" w:type="dxa"/>
          </w:tcPr>
          <w:p w14:paraId="7B2CF529" w14:textId="77777777" w:rsidR="008A7268" w:rsidRPr="00D325BB" w:rsidRDefault="008A7268">
            <w:pPr>
              <w:spacing w:line="360" w:lineRule="auto"/>
              <w:rPr>
                <w:b/>
                <w:bCs/>
                <w:sz w:val="26"/>
                <w:szCs w:val="26"/>
              </w:rPr>
            </w:pPr>
            <w:r w:rsidRPr="00D325BB">
              <w:rPr>
                <w:b/>
                <w:bCs/>
                <w:sz w:val="26"/>
                <w:szCs w:val="26"/>
              </w:rPr>
              <w:t>Tên UC</w:t>
            </w:r>
          </w:p>
        </w:tc>
        <w:tc>
          <w:tcPr>
            <w:tcW w:w="7205" w:type="dxa"/>
          </w:tcPr>
          <w:p w14:paraId="06C6328A" w14:textId="53514778" w:rsidR="008A7268" w:rsidRPr="00D325BB" w:rsidRDefault="008A7268">
            <w:pPr>
              <w:spacing w:line="360" w:lineRule="auto"/>
              <w:rPr>
                <w:b/>
                <w:bCs/>
                <w:sz w:val="26"/>
                <w:szCs w:val="26"/>
              </w:rPr>
            </w:pPr>
            <w:r>
              <w:rPr>
                <w:b/>
                <w:bCs/>
                <w:sz w:val="26"/>
                <w:szCs w:val="26"/>
              </w:rPr>
              <w:t>QUAN LY LICH TRINH</w:t>
            </w:r>
          </w:p>
        </w:tc>
      </w:tr>
      <w:tr w:rsidR="006D358B" w14:paraId="58A56F90" w14:textId="77777777">
        <w:tc>
          <w:tcPr>
            <w:tcW w:w="2420" w:type="dxa"/>
          </w:tcPr>
          <w:p w14:paraId="5CDB7539" w14:textId="77777777" w:rsidR="006D358B" w:rsidRDefault="006D358B" w:rsidP="006D358B">
            <w:pPr>
              <w:spacing w:line="360" w:lineRule="auto"/>
              <w:rPr>
                <w:sz w:val="26"/>
                <w:szCs w:val="26"/>
                <w:lang w:val="vi-VN"/>
              </w:rPr>
            </w:pPr>
            <w:r w:rsidRPr="002F4A16">
              <w:rPr>
                <w:sz w:val="26"/>
                <w:szCs w:val="26"/>
                <w:lang w:val="vi-VN"/>
              </w:rPr>
              <w:t>Tóm tắt</w:t>
            </w:r>
          </w:p>
        </w:tc>
        <w:tc>
          <w:tcPr>
            <w:tcW w:w="7205" w:type="dxa"/>
          </w:tcPr>
          <w:p w14:paraId="6A2CEDA3" w14:textId="27E6C856" w:rsidR="006D358B" w:rsidRPr="00061D05" w:rsidRDefault="006D358B" w:rsidP="006D358B">
            <w:pPr>
              <w:spacing w:line="360" w:lineRule="auto"/>
              <w:rPr>
                <w:sz w:val="26"/>
                <w:szCs w:val="26"/>
              </w:rPr>
            </w:pPr>
            <w:r>
              <w:rPr>
                <w:sz w:val="28"/>
                <w:szCs w:val="28"/>
              </w:rPr>
              <w:t>Nhân  viên quản lý thông tin lịch trình.</w:t>
            </w:r>
          </w:p>
        </w:tc>
      </w:tr>
      <w:tr w:rsidR="006D358B" w14:paraId="42B1E5D9" w14:textId="77777777">
        <w:tc>
          <w:tcPr>
            <w:tcW w:w="2420" w:type="dxa"/>
          </w:tcPr>
          <w:p w14:paraId="5DB5CFFC" w14:textId="77777777" w:rsidR="006D358B" w:rsidRDefault="006D358B" w:rsidP="006D358B">
            <w:pPr>
              <w:spacing w:line="360" w:lineRule="auto"/>
              <w:rPr>
                <w:sz w:val="26"/>
                <w:szCs w:val="26"/>
                <w:lang w:val="vi-VN"/>
              </w:rPr>
            </w:pPr>
            <w:r w:rsidRPr="003A4C80">
              <w:rPr>
                <w:sz w:val="26"/>
                <w:szCs w:val="26"/>
                <w:lang w:val="vi-VN"/>
              </w:rPr>
              <w:t>Tác nhân</w:t>
            </w:r>
          </w:p>
        </w:tc>
        <w:tc>
          <w:tcPr>
            <w:tcW w:w="7205" w:type="dxa"/>
          </w:tcPr>
          <w:p w14:paraId="22F8ED3C" w14:textId="5CE4EB06" w:rsidR="006D358B" w:rsidRDefault="006D358B" w:rsidP="006D358B">
            <w:pPr>
              <w:spacing w:line="360" w:lineRule="auto"/>
              <w:rPr>
                <w:sz w:val="26"/>
                <w:szCs w:val="26"/>
                <w:lang w:val="vi-VN"/>
              </w:rPr>
            </w:pPr>
            <w:r>
              <w:rPr>
                <w:sz w:val="26"/>
                <w:szCs w:val="26"/>
                <w:lang w:val="vi-VN"/>
              </w:rPr>
              <w:t>Nhân viên</w:t>
            </w:r>
          </w:p>
        </w:tc>
      </w:tr>
      <w:tr w:rsidR="006D358B" w14:paraId="47122996" w14:textId="77777777">
        <w:tc>
          <w:tcPr>
            <w:tcW w:w="2420" w:type="dxa"/>
          </w:tcPr>
          <w:p w14:paraId="3DCB8183" w14:textId="77777777" w:rsidR="006D358B" w:rsidRDefault="006D358B" w:rsidP="006D358B">
            <w:pPr>
              <w:spacing w:line="360" w:lineRule="auto"/>
              <w:rPr>
                <w:sz w:val="26"/>
                <w:szCs w:val="26"/>
                <w:lang w:val="vi-VN"/>
              </w:rPr>
            </w:pPr>
            <w:r w:rsidRPr="00B6439F">
              <w:rPr>
                <w:sz w:val="26"/>
                <w:szCs w:val="26"/>
                <w:lang w:val="vi-VN"/>
              </w:rPr>
              <w:t>Use case liên quan</w:t>
            </w:r>
          </w:p>
        </w:tc>
        <w:tc>
          <w:tcPr>
            <w:tcW w:w="7205" w:type="dxa"/>
          </w:tcPr>
          <w:p w14:paraId="43344399" w14:textId="5F8E94BF" w:rsidR="006D358B" w:rsidRPr="003132A0" w:rsidRDefault="009044AB" w:rsidP="006D358B">
            <w:pPr>
              <w:spacing w:line="360" w:lineRule="auto"/>
              <w:rPr>
                <w:sz w:val="26"/>
                <w:szCs w:val="26"/>
              </w:rPr>
            </w:pPr>
            <w:r>
              <w:rPr>
                <w:sz w:val="26"/>
                <w:szCs w:val="26"/>
              </w:rPr>
              <w:t>Thêm</w:t>
            </w:r>
            <w:r w:rsidR="00A65553">
              <w:rPr>
                <w:sz w:val="26"/>
                <w:szCs w:val="26"/>
              </w:rPr>
              <w:t>,</w:t>
            </w:r>
            <w:r>
              <w:rPr>
                <w:sz w:val="26"/>
                <w:szCs w:val="26"/>
              </w:rPr>
              <w:t xml:space="preserve"> xóa, sửa</w:t>
            </w:r>
            <w:r w:rsidR="008A3111">
              <w:rPr>
                <w:sz w:val="26"/>
                <w:szCs w:val="26"/>
              </w:rPr>
              <w:t xml:space="preserve"> vào thông tin</w:t>
            </w:r>
            <w:r w:rsidR="00A65553">
              <w:rPr>
                <w:sz w:val="26"/>
                <w:szCs w:val="26"/>
              </w:rPr>
              <w:t xml:space="preserve"> </w:t>
            </w:r>
            <w:r>
              <w:rPr>
                <w:sz w:val="26"/>
                <w:szCs w:val="26"/>
              </w:rPr>
              <w:t xml:space="preserve">lịch trình, sửa </w:t>
            </w:r>
            <w:r w:rsidR="005547CD">
              <w:rPr>
                <w:sz w:val="26"/>
                <w:szCs w:val="26"/>
              </w:rPr>
              <w:t xml:space="preserve">và danh sách </w:t>
            </w:r>
            <w:r w:rsidR="002C0B00">
              <w:rPr>
                <w:sz w:val="26"/>
                <w:szCs w:val="26"/>
              </w:rPr>
              <w:t>lịch trình</w:t>
            </w:r>
          </w:p>
        </w:tc>
      </w:tr>
      <w:tr w:rsidR="006D358B" w14:paraId="29E76F57" w14:textId="77777777">
        <w:tc>
          <w:tcPr>
            <w:tcW w:w="2420" w:type="dxa"/>
          </w:tcPr>
          <w:p w14:paraId="1ED233A4" w14:textId="77777777" w:rsidR="006D358B" w:rsidRDefault="006D358B" w:rsidP="006D358B">
            <w:pPr>
              <w:spacing w:line="26" w:lineRule="atLeast"/>
              <w:rPr>
                <w:sz w:val="26"/>
                <w:szCs w:val="26"/>
                <w:lang w:val="vi-VN"/>
              </w:rPr>
            </w:pPr>
            <w:r w:rsidRPr="0048310C">
              <w:rPr>
                <w:sz w:val="26"/>
                <w:szCs w:val="26"/>
                <w:lang w:val="vi-VN"/>
              </w:rPr>
              <w:t>Dòng sự kiện chính</w:t>
            </w:r>
          </w:p>
        </w:tc>
        <w:tc>
          <w:tcPr>
            <w:tcW w:w="7205" w:type="dxa"/>
          </w:tcPr>
          <w:p w14:paraId="582657F6" w14:textId="60D859FE" w:rsidR="006D358B" w:rsidRPr="00E0768A" w:rsidRDefault="006D358B" w:rsidP="00203778">
            <w:pPr>
              <w:pStyle w:val="BodyText"/>
              <w:numPr>
                <w:ilvl w:val="0"/>
                <w:numId w:val="24"/>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Pr>
                <w:rFonts w:ascii="Times New Roman" w:hAnsi="Times New Roman" w:cs="Times New Roman"/>
                <w:sz w:val="28"/>
                <w:szCs w:val="28"/>
              </w:rPr>
              <w:t>lịch trình</w:t>
            </w:r>
            <w:r w:rsidR="00680705">
              <w:rPr>
                <w:rFonts w:ascii="Times New Roman" w:hAnsi="Times New Roman" w:cs="Times New Roman"/>
                <w:sz w:val="28"/>
                <w:szCs w:val="28"/>
              </w:rPr>
              <w:t>.</w:t>
            </w:r>
          </w:p>
          <w:p w14:paraId="52095DBF" w14:textId="485FF3CC" w:rsidR="006D358B" w:rsidRPr="00E0768A" w:rsidRDefault="006D358B" w:rsidP="00203778">
            <w:pPr>
              <w:numPr>
                <w:ilvl w:val="0"/>
                <w:numId w:val="24"/>
              </w:numPr>
              <w:spacing w:line="312" w:lineRule="auto"/>
              <w:jc w:val="both"/>
              <w:rPr>
                <w:sz w:val="28"/>
                <w:szCs w:val="28"/>
              </w:rPr>
            </w:pPr>
            <w:r w:rsidRPr="00E0768A">
              <w:rPr>
                <w:sz w:val="28"/>
                <w:szCs w:val="28"/>
              </w:rPr>
              <w:t xml:space="preserve">Form Quanlytau hiện ra gồm danh sách </w:t>
            </w:r>
            <w:r>
              <w:rPr>
                <w:sz w:val="28"/>
                <w:szCs w:val="28"/>
              </w:rPr>
              <w:t>lịch trình</w:t>
            </w:r>
            <w:r w:rsidRPr="00E0768A">
              <w:rPr>
                <w:sz w:val="28"/>
                <w:szCs w:val="28"/>
              </w:rPr>
              <w:t>,</w:t>
            </w:r>
            <w:r w:rsidR="00B45F6C">
              <w:rPr>
                <w:sz w:val="28"/>
                <w:szCs w:val="28"/>
              </w:rPr>
              <w:t xml:space="preserve"> </w:t>
            </w:r>
            <w:r w:rsidRPr="00E0768A">
              <w:rPr>
                <w:sz w:val="28"/>
                <w:szCs w:val="28"/>
              </w:rPr>
              <w:t>các ô text để điề</w:t>
            </w:r>
            <w:r>
              <w:rPr>
                <w:sz w:val="28"/>
                <w:szCs w:val="28"/>
              </w:rPr>
              <w:t>n thông tin lịch trình</w:t>
            </w:r>
            <w:r w:rsidRPr="00E0768A">
              <w:rPr>
                <w:sz w:val="28"/>
                <w:szCs w:val="28"/>
              </w:rPr>
              <w:t xml:space="preserve"> và các nút </w:t>
            </w:r>
            <w:r>
              <w:rPr>
                <w:sz w:val="28"/>
                <w:szCs w:val="28"/>
              </w:rPr>
              <w:t>ấn</w:t>
            </w:r>
            <w:r w:rsidRPr="00E0768A">
              <w:rPr>
                <w:sz w:val="28"/>
                <w:szCs w:val="28"/>
              </w:rPr>
              <w:t xml:space="preserve"> </w:t>
            </w:r>
            <w:r w:rsidR="00FF453B">
              <w:rPr>
                <w:sz w:val="28"/>
                <w:szCs w:val="28"/>
              </w:rPr>
              <w:t>t</w:t>
            </w:r>
            <w:r w:rsidRPr="00E0768A">
              <w:rPr>
                <w:sz w:val="28"/>
                <w:szCs w:val="28"/>
              </w:rPr>
              <w:t>hêm mới,</w:t>
            </w:r>
            <w:r w:rsidR="00FF453B">
              <w:rPr>
                <w:sz w:val="28"/>
                <w:szCs w:val="28"/>
              </w:rPr>
              <w:t xml:space="preserve"> c</w:t>
            </w:r>
            <w:r w:rsidRPr="00E0768A">
              <w:rPr>
                <w:sz w:val="28"/>
                <w:szCs w:val="28"/>
              </w:rPr>
              <w:t>ập nhật,</w:t>
            </w:r>
            <w:r w:rsidR="00FF453B">
              <w:rPr>
                <w:sz w:val="28"/>
                <w:szCs w:val="28"/>
              </w:rPr>
              <w:t xml:space="preserve"> x</w:t>
            </w:r>
            <w:r w:rsidRPr="00E0768A">
              <w:rPr>
                <w:sz w:val="28"/>
                <w:szCs w:val="28"/>
              </w:rPr>
              <w:t>óa,</w:t>
            </w:r>
            <w:r w:rsidR="00AC2041">
              <w:rPr>
                <w:sz w:val="28"/>
                <w:szCs w:val="28"/>
              </w:rPr>
              <w:t xml:space="preserve"> n</w:t>
            </w:r>
            <w:r w:rsidRPr="00E0768A">
              <w:rPr>
                <w:sz w:val="28"/>
                <w:szCs w:val="28"/>
              </w:rPr>
              <w:t>hập lại</w:t>
            </w:r>
            <w:r w:rsidR="00680705">
              <w:rPr>
                <w:sz w:val="28"/>
                <w:szCs w:val="28"/>
              </w:rPr>
              <w:t>.</w:t>
            </w:r>
          </w:p>
          <w:p w14:paraId="4C5E4479" w14:textId="2418A756" w:rsidR="006D358B" w:rsidRDefault="006D358B" w:rsidP="00203778">
            <w:pPr>
              <w:numPr>
                <w:ilvl w:val="0"/>
                <w:numId w:val="24"/>
              </w:numPr>
              <w:spacing w:line="312" w:lineRule="auto"/>
              <w:jc w:val="both"/>
              <w:rPr>
                <w:sz w:val="28"/>
                <w:szCs w:val="28"/>
              </w:rPr>
            </w:pPr>
            <w:r w:rsidRPr="00E0768A">
              <w:rPr>
                <w:sz w:val="28"/>
                <w:szCs w:val="28"/>
              </w:rPr>
              <w:t xml:space="preserve">Nhân viên </w:t>
            </w:r>
            <w:r>
              <w:rPr>
                <w:sz w:val="28"/>
                <w:szCs w:val="28"/>
              </w:rPr>
              <w:t>điền</w:t>
            </w:r>
            <w:r w:rsidRPr="00E0768A">
              <w:rPr>
                <w:sz w:val="28"/>
                <w:szCs w:val="28"/>
              </w:rPr>
              <w:t xml:space="preserve"> đây đủ thông t</w:t>
            </w:r>
            <w:r>
              <w:rPr>
                <w:sz w:val="28"/>
                <w:szCs w:val="28"/>
              </w:rPr>
              <w:t>in</w:t>
            </w:r>
            <w:r w:rsidR="005547CD">
              <w:rPr>
                <w:sz w:val="28"/>
                <w:szCs w:val="28"/>
              </w:rPr>
              <w:t xml:space="preserve"> </w:t>
            </w:r>
            <w:r>
              <w:rPr>
                <w:sz w:val="28"/>
                <w:szCs w:val="28"/>
              </w:rPr>
              <w:t>lịch trình</w:t>
            </w:r>
            <w:r w:rsidRPr="00E0768A">
              <w:rPr>
                <w:sz w:val="28"/>
                <w:szCs w:val="28"/>
              </w:rPr>
              <w:t xml:space="preserve"> vào các ô text và </w:t>
            </w:r>
            <w:r>
              <w:rPr>
                <w:sz w:val="28"/>
                <w:szCs w:val="28"/>
              </w:rPr>
              <w:t>nhấn</w:t>
            </w:r>
            <w:r w:rsidRPr="00E0768A">
              <w:rPr>
                <w:sz w:val="28"/>
                <w:szCs w:val="28"/>
              </w:rPr>
              <w:t xml:space="preserve"> nút </w:t>
            </w:r>
            <w:r w:rsidR="00AC2041">
              <w:rPr>
                <w:sz w:val="28"/>
                <w:szCs w:val="28"/>
              </w:rPr>
              <w:t>t</w:t>
            </w:r>
            <w:r w:rsidRPr="00E0768A">
              <w:rPr>
                <w:sz w:val="28"/>
                <w:szCs w:val="28"/>
              </w:rPr>
              <w:t>hêm mới</w:t>
            </w:r>
            <w:r w:rsidR="00680705">
              <w:rPr>
                <w:sz w:val="28"/>
                <w:szCs w:val="28"/>
              </w:rPr>
              <w:t>.</w:t>
            </w:r>
          </w:p>
          <w:p w14:paraId="5775B8DC" w14:textId="77777777" w:rsidR="006D358B" w:rsidRDefault="006D358B" w:rsidP="00203778">
            <w:pPr>
              <w:numPr>
                <w:ilvl w:val="0"/>
                <w:numId w:val="24"/>
              </w:numPr>
              <w:spacing w:line="312" w:lineRule="auto"/>
              <w:jc w:val="both"/>
              <w:rPr>
                <w:sz w:val="28"/>
                <w:szCs w:val="28"/>
              </w:rPr>
            </w:pPr>
            <w:r>
              <w:rPr>
                <w:sz w:val="28"/>
                <w:szCs w:val="28"/>
              </w:rPr>
              <w:t>Thông tin của lịch trình sẽ được lưu vào CSDL</w:t>
            </w:r>
          </w:p>
          <w:p w14:paraId="5A41C722" w14:textId="6BDB088D" w:rsidR="006D358B" w:rsidRDefault="006D358B" w:rsidP="00203778">
            <w:pPr>
              <w:pStyle w:val="BodyText"/>
              <w:numPr>
                <w:ilvl w:val="0"/>
                <w:numId w:val="24"/>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nhân viên muốn cập nhập thông tin lịch trình chỉ cần nhấn vào nút </w:t>
            </w:r>
            <w:r w:rsidR="00684E4E">
              <w:rPr>
                <w:rFonts w:ascii="Times New Roman" w:hAnsi="Times New Roman" w:cs="Times New Roman"/>
                <w:sz w:val="28"/>
                <w:szCs w:val="28"/>
              </w:rPr>
              <w:t>c</w:t>
            </w:r>
            <w:r>
              <w:rPr>
                <w:rFonts w:ascii="Times New Roman" w:hAnsi="Times New Roman" w:cs="Times New Roman"/>
                <w:sz w:val="28"/>
                <w:szCs w:val="28"/>
              </w:rPr>
              <w:t>ập nhập là có thể cập nhập được lịch trình vào CSDL nếu đúng nhân viên nhập đúng ID lịch trình đó</w:t>
            </w:r>
          </w:p>
          <w:p w14:paraId="28813CD1" w14:textId="79D82BA5" w:rsidR="006D358B" w:rsidRPr="00E0768A" w:rsidRDefault="006D358B" w:rsidP="00203778">
            <w:pPr>
              <w:pStyle w:val="BodyText"/>
              <w:numPr>
                <w:ilvl w:val="0"/>
                <w:numId w:val="24"/>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Nếu nhân viên muốn xóa lịch trình đó thì chỉ cần nhấn nút </w:t>
            </w:r>
            <w:r w:rsidR="0017108F">
              <w:rPr>
                <w:rFonts w:ascii="Times New Roman" w:hAnsi="Times New Roman" w:cs="Times New Roman"/>
                <w:sz w:val="28"/>
                <w:szCs w:val="28"/>
              </w:rPr>
              <w:t>x</w:t>
            </w:r>
            <w:r>
              <w:rPr>
                <w:rFonts w:ascii="Times New Roman" w:hAnsi="Times New Roman" w:cs="Times New Roman"/>
                <w:sz w:val="28"/>
                <w:szCs w:val="28"/>
              </w:rPr>
              <w:t>óa là hệ thống xẽ xóa lịch trình đó khỏi CSDL</w:t>
            </w:r>
            <w:r w:rsidR="00680705">
              <w:rPr>
                <w:rFonts w:ascii="Times New Roman" w:hAnsi="Times New Roman" w:cs="Times New Roman"/>
                <w:sz w:val="28"/>
                <w:szCs w:val="28"/>
              </w:rPr>
              <w:t>.</w:t>
            </w:r>
          </w:p>
          <w:p w14:paraId="4E4E38D7" w14:textId="0BBC0D89" w:rsidR="006D358B" w:rsidRPr="00F52C63" w:rsidRDefault="006D358B" w:rsidP="00203778">
            <w:pPr>
              <w:pStyle w:val="BodyText"/>
              <w:numPr>
                <w:ilvl w:val="0"/>
                <w:numId w:val="24"/>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w:t>
            </w:r>
            <w:r w:rsidR="00680705">
              <w:rPr>
                <w:rFonts w:ascii="Times New Roman" w:hAnsi="Times New Roman" w:cs="Times New Roman"/>
                <w:sz w:val="28"/>
                <w:szCs w:val="28"/>
              </w:rPr>
              <w:t>à</w:t>
            </w:r>
            <w:r w:rsidRPr="00E0768A">
              <w:rPr>
                <w:rFonts w:ascii="Times New Roman" w:hAnsi="Times New Roman" w:cs="Times New Roman"/>
                <w:sz w:val="28"/>
                <w:szCs w:val="28"/>
              </w:rPr>
              <w:t xml:space="preserve">ng buộc và xác nhận </w:t>
            </w:r>
            <w:r w:rsidR="00680705">
              <w:rPr>
                <w:rFonts w:ascii="Times New Roman" w:hAnsi="Times New Roman" w:cs="Times New Roman"/>
                <w:sz w:val="28"/>
                <w:szCs w:val="28"/>
              </w:rPr>
              <w:t>n</w:t>
            </w:r>
            <w:r w:rsidRPr="00E0768A">
              <w:rPr>
                <w:rFonts w:ascii="Times New Roman" w:hAnsi="Times New Roman" w:cs="Times New Roman"/>
                <w:sz w:val="28"/>
                <w:szCs w:val="28"/>
              </w:rPr>
              <w:t xml:space="preserve">hân viên đủ điều kiện để thêm thông tin </w:t>
            </w:r>
            <w:r>
              <w:rPr>
                <w:rFonts w:ascii="Times New Roman" w:hAnsi="Times New Roman" w:cs="Times New Roman"/>
                <w:sz w:val="28"/>
                <w:szCs w:val="28"/>
              </w:rPr>
              <w:t>lịch trình</w:t>
            </w:r>
            <w:r w:rsidR="00680705">
              <w:rPr>
                <w:rFonts w:ascii="Times New Roman" w:hAnsi="Times New Roman" w:cs="Times New Roman"/>
                <w:sz w:val="28"/>
                <w:szCs w:val="28"/>
              </w:rPr>
              <w:t>.</w:t>
            </w:r>
          </w:p>
        </w:tc>
      </w:tr>
      <w:tr w:rsidR="006D358B" w14:paraId="6BA5934E" w14:textId="77777777">
        <w:tc>
          <w:tcPr>
            <w:tcW w:w="2420" w:type="dxa"/>
          </w:tcPr>
          <w:p w14:paraId="2EA73147" w14:textId="77777777" w:rsidR="006D358B" w:rsidRDefault="006D358B" w:rsidP="006D358B">
            <w:pPr>
              <w:spacing w:line="360" w:lineRule="auto"/>
              <w:jc w:val="both"/>
              <w:rPr>
                <w:sz w:val="26"/>
                <w:szCs w:val="26"/>
                <w:lang w:val="vi-VN"/>
              </w:rPr>
            </w:pPr>
            <w:r w:rsidRPr="001F5E6D">
              <w:rPr>
                <w:sz w:val="26"/>
                <w:szCs w:val="26"/>
                <w:lang w:val="vi-VN"/>
              </w:rPr>
              <w:lastRenderedPageBreak/>
              <w:t>Dòng sự kiện phụ</w:t>
            </w:r>
          </w:p>
        </w:tc>
        <w:tc>
          <w:tcPr>
            <w:tcW w:w="7205" w:type="dxa"/>
          </w:tcPr>
          <w:p w14:paraId="365EBDD6" w14:textId="67D145A8" w:rsidR="006D358B" w:rsidRPr="00634A50" w:rsidRDefault="006D358B" w:rsidP="00634A50">
            <w:pPr>
              <w:spacing w:line="360" w:lineRule="auto"/>
              <w:jc w:val="both"/>
              <w:rPr>
                <w:sz w:val="26"/>
                <w:szCs w:val="26"/>
                <w:lang w:val="vi-VN"/>
              </w:rPr>
            </w:pPr>
          </w:p>
        </w:tc>
      </w:tr>
      <w:tr w:rsidR="006D358B" w14:paraId="073E16F0" w14:textId="77777777">
        <w:tc>
          <w:tcPr>
            <w:tcW w:w="2420" w:type="dxa"/>
          </w:tcPr>
          <w:p w14:paraId="4A110C00" w14:textId="77777777" w:rsidR="006D358B" w:rsidRDefault="006D358B" w:rsidP="006D358B">
            <w:pPr>
              <w:spacing w:line="360" w:lineRule="auto"/>
              <w:jc w:val="both"/>
              <w:rPr>
                <w:sz w:val="26"/>
                <w:szCs w:val="26"/>
                <w:lang w:val="vi-VN"/>
              </w:rPr>
            </w:pPr>
            <w:r w:rsidRPr="004C1C49">
              <w:rPr>
                <w:sz w:val="26"/>
                <w:szCs w:val="26"/>
                <w:lang w:val="vi-VN"/>
              </w:rPr>
              <w:t>Điều kiện tiên quyết</w:t>
            </w:r>
          </w:p>
        </w:tc>
        <w:tc>
          <w:tcPr>
            <w:tcW w:w="7205" w:type="dxa"/>
          </w:tcPr>
          <w:p w14:paraId="0B062ECD" w14:textId="50C64365" w:rsidR="006D358B" w:rsidRPr="009141F0" w:rsidRDefault="006D358B" w:rsidP="006D358B">
            <w:pPr>
              <w:spacing w:line="312" w:lineRule="auto"/>
              <w:jc w:val="both"/>
              <w:rPr>
                <w:sz w:val="28"/>
                <w:szCs w:val="28"/>
              </w:rPr>
            </w:pPr>
          </w:p>
        </w:tc>
      </w:tr>
      <w:tr w:rsidR="006D358B" w14:paraId="7F60AFB0" w14:textId="77777777">
        <w:tc>
          <w:tcPr>
            <w:tcW w:w="2420" w:type="dxa"/>
          </w:tcPr>
          <w:p w14:paraId="7402ABF5" w14:textId="77777777" w:rsidR="006D358B" w:rsidRDefault="006D358B" w:rsidP="006D358B">
            <w:pPr>
              <w:spacing w:line="360" w:lineRule="auto"/>
              <w:jc w:val="both"/>
              <w:rPr>
                <w:sz w:val="26"/>
                <w:szCs w:val="26"/>
                <w:lang w:val="vi-VN"/>
              </w:rPr>
            </w:pPr>
            <w:r w:rsidRPr="00306AFB">
              <w:rPr>
                <w:sz w:val="26"/>
                <w:szCs w:val="26"/>
                <w:lang w:val="vi-VN"/>
              </w:rPr>
              <w:t>Hậu điều kiện</w:t>
            </w:r>
          </w:p>
        </w:tc>
        <w:tc>
          <w:tcPr>
            <w:tcW w:w="7205" w:type="dxa"/>
          </w:tcPr>
          <w:p w14:paraId="258BCDBE" w14:textId="61146AE8" w:rsidR="006D358B" w:rsidRDefault="006D358B" w:rsidP="006D358B">
            <w:pPr>
              <w:spacing w:line="360" w:lineRule="auto"/>
              <w:jc w:val="both"/>
              <w:rPr>
                <w:sz w:val="26"/>
                <w:szCs w:val="26"/>
                <w:lang w:val="vi-VN"/>
              </w:rPr>
            </w:pPr>
          </w:p>
        </w:tc>
      </w:tr>
    </w:tbl>
    <w:p w14:paraId="5945E43B" w14:textId="77669167" w:rsidR="008A7268" w:rsidRDefault="008A7268" w:rsidP="00577EDC">
      <w:pPr>
        <w:spacing w:line="26" w:lineRule="atLeast"/>
        <w:ind w:firstLine="720"/>
        <w:rPr>
          <w:sz w:val="26"/>
          <w:szCs w:val="26"/>
          <w:lang w:val="vi-VN"/>
        </w:rPr>
      </w:pPr>
    </w:p>
    <w:p w14:paraId="43C24036" w14:textId="18DBC537" w:rsidR="00B07B80" w:rsidRPr="007F6AC2" w:rsidRDefault="00B07B80" w:rsidP="00B07B80">
      <w:pPr>
        <w:pStyle w:val="Heading2"/>
        <w:ind w:left="576"/>
        <w:rPr>
          <w:rFonts w:ascii="Times New Roman" w:hAnsi="Times New Roman"/>
          <w:color w:val="auto"/>
        </w:rPr>
      </w:pPr>
      <w:r w:rsidRPr="007F6AC2">
        <w:rPr>
          <w:rFonts w:ascii="Times New Roman" w:hAnsi="Times New Roman"/>
          <w:color w:val="auto"/>
        </w:rPr>
        <w:t>2.</w:t>
      </w:r>
      <w:r w:rsidR="00CF2979">
        <w:rPr>
          <w:rFonts w:ascii="Times New Roman" w:hAnsi="Times New Roman"/>
          <w:color w:val="auto"/>
        </w:rPr>
        <w:t>4</w:t>
      </w:r>
      <w:r w:rsidRPr="007F6AC2">
        <w:rPr>
          <w:rFonts w:ascii="Times New Roman" w:hAnsi="Times New Roman"/>
          <w:color w:val="auto"/>
        </w:rPr>
        <w:t xml:space="preserve">. SƠ ĐỒ LỚP MỨC PHÂN TÍCH </w:t>
      </w:r>
    </w:p>
    <w:p w14:paraId="7B88A22B" w14:textId="613E2C7C" w:rsidR="00B07B80" w:rsidRDefault="00081885" w:rsidP="00FA0E0C">
      <w:pPr>
        <w:spacing w:line="26" w:lineRule="atLeast"/>
        <w:rPr>
          <w:sz w:val="26"/>
          <w:szCs w:val="26"/>
          <w:lang w:val="vi-VN"/>
        </w:rPr>
      </w:pPr>
      <w:r w:rsidRPr="00081885">
        <w:rPr>
          <w:sz w:val="26"/>
          <w:szCs w:val="26"/>
          <w:lang w:val="vi-VN"/>
        </w:rPr>
        <w:drawing>
          <wp:inline distT="0" distB="0" distL="0" distR="0" wp14:anchorId="171C5AD0" wp14:editId="616BE748">
            <wp:extent cx="5943600" cy="3961130"/>
            <wp:effectExtent l="0" t="0" r="0" b="127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41"/>
                    <a:stretch>
                      <a:fillRect/>
                    </a:stretch>
                  </pic:blipFill>
                  <pic:spPr>
                    <a:xfrm>
                      <a:off x="0" y="0"/>
                      <a:ext cx="5943600" cy="3961130"/>
                    </a:xfrm>
                    <a:prstGeom prst="rect">
                      <a:avLst/>
                    </a:prstGeom>
                  </pic:spPr>
                </pic:pic>
              </a:graphicData>
            </a:graphic>
          </wp:inline>
        </w:drawing>
      </w:r>
    </w:p>
    <w:p w14:paraId="69CF395D" w14:textId="73DCDAE0" w:rsidR="00A569AF" w:rsidRPr="00A569AF" w:rsidRDefault="00A569AF" w:rsidP="00CF1DB3">
      <w:pPr>
        <w:spacing w:line="26" w:lineRule="atLeast"/>
        <w:ind w:left="720" w:firstLine="720"/>
        <w:jc w:val="center"/>
        <w:rPr>
          <w:sz w:val="26"/>
          <w:szCs w:val="26"/>
        </w:rPr>
      </w:pPr>
      <w:r>
        <w:rPr>
          <w:sz w:val="26"/>
          <w:szCs w:val="26"/>
        </w:rPr>
        <w:t>Hình 2.11</w:t>
      </w:r>
      <w:r w:rsidR="00CF1DB3">
        <w:rPr>
          <w:sz w:val="26"/>
          <w:szCs w:val="26"/>
        </w:rPr>
        <w:t>: Sơ đồ lớp mức phân tích</w:t>
      </w:r>
    </w:p>
    <w:p w14:paraId="1BDA9AD5" w14:textId="4D8A13A8" w:rsidR="00D01816" w:rsidRDefault="00D01816" w:rsidP="00D01816">
      <w:pPr>
        <w:spacing w:line="26" w:lineRule="atLeast"/>
        <w:rPr>
          <w:b/>
          <w:bCs/>
          <w:sz w:val="26"/>
          <w:szCs w:val="26"/>
          <w:lang w:val="vi-VN"/>
        </w:rPr>
      </w:pPr>
      <w:r w:rsidRPr="00D01816">
        <w:rPr>
          <w:b/>
          <w:bCs/>
          <w:sz w:val="26"/>
          <w:szCs w:val="26"/>
          <w:lang w:val="vi-VN"/>
        </w:rPr>
        <w:t>2.</w:t>
      </w:r>
      <w:r w:rsidR="00CF2979">
        <w:rPr>
          <w:b/>
          <w:bCs/>
          <w:sz w:val="26"/>
          <w:szCs w:val="26"/>
        </w:rPr>
        <w:t>5</w:t>
      </w:r>
      <w:r w:rsidRPr="00D01816">
        <w:rPr>
          <w:b/>
          <w:bCs/>
          <w:sz w:val="26"/>
          <w:szCs w:val="26"/>
          <w:lang w:val="vi-VN"/>
        </w:rPr>
        <w:t>. TỔNG KẾT CHƯƠNG</w:t>
      </w:r>
    </w:p>
    <w:p w14:paraId="11723FD8" w14:textId="77777777" w:rsidR="00D01816" w:rsidRPr="00D01816" w:rsidRDefault="00D01816" w:rsidP="00D01816">
      <w:pPr>
        <w:spacing w:line="26" w:lineRule="atLeast"/>
        <w:rPr>
          <w:b/>
          <w:bCs/>
          <w:sz w:val="26"/>
          <w:szCs w:val="26"/>
          <w:lang w:val="vi-VN"/>
        </w:rPr>
      </w:pPr>
    </w:p>
    <w:p w14:paraId="77FEDFB9" w14:textId="4F7D1E51" w:rsidR="00BD4700" w:rsidRDefault="00D01816" w:rsidP="006247E4">
      <w:pPr>
        <w:spacing w:line="360" w:lineRule="auto"/>
        <w:ind w:left="288" w:right="288" w:firstLine="432"/>
        <w:jc w:val="both"/>
        <w:rPr>
          <w:sz w:val="26"/>
          <w:szCs w:val="26"/>
          <w:lang w:val="vi-VN"/>
        </w:rPr>
      </w:pPr>
      <w:r w:rsidRPr="00D01816">
        <w:rPr>
          <w:sz w:val="26"/>
          <w:szCs w:val="26"/>
          <w:lang w:val="vi-VN"/>
        </w:rPr>
        <w:t xml:space="preserve">Chương 2 đã giúp phần mềm quản lý </w:t>
      </w:r>
      <w:r>
        <w:rPr>
          <w:sz w:val="26"/>
          <w:szCs w:val="26"/>
        </w:rPr>
        <w:t xml:space="preserve">bán vé tàu </w:t>
      </w:r>
      <w:r w:rsidRPr="00D01816">
        <w:rPr>
          <w:sz w:val="26"/>
          <w:szCs w:val="26"/>
          <w:lang w:val="vi-VN"/>
        </w:rPr>
        <w:t>mô hình hóa các</w:t>
      </w:r>
      <w:r w:rsidR="003958B9">
        <w:rPr>
          <w:sz w:val="26"/>
          <w:szCs w:val="26"/>
        </w:rPr>
        <w:t xml:space="preserve"> </w:t>
      </w:r>
      <w:r w:rsidRPr="00D01816">
        <w:rPr>
          <w:sz w:val="26"/>
          <w:szCs w:val="26"/>
          <w:lang w:val="vi-VN"/>
        </w:rPr>
        <w:t>quy trình có trong hệ thống. Mô hình hóa nghiệp vụ hiểu được cấu trúc và các</w:t>
      </w:r>
      <w:r w:rsidR="003958B9">
        <w:rPr>
          <w:sz w:val="26"/>
          <w:szCs w:val="26"/>
        </w:rPr>
        <w:t xml:space="preserve"> </w:t>
      </w:r>
      <w:r w:rsidRPr="00D01816">
        <w:rPr>
          <w:sz w:val="26"/>
          <w:szCs w:val="26"/>
          <w:lang w:val="vi-VN"/>
        </w:rPr>
        <w:t>hoạt động của tổ chức đang được triển khai; hiểu được các vấn đề hiện tại trong</w:t>
      </w:r>
      <w:r w:rsidR="003958B9">
        <w:rPr>
          <w:sz w:val="26"/>
          <w:szCs w:val="26"/>
        </w:rPr>
        <w:t xml:space="preserve"> </w:t>
      </w:r>
      <w:r w:rsidRPr="00D01816">
        <w:rPr>
          <w:sz w:val="26"/>
          <w:szCs w:val="26"/>
          <w:lang w:val="vi-VN"/>
        </w:rPr>
        <w:t xml:space="preserve">tổ chức và xác định </w:t>
      </w:r>
      <w:r w:rsidRPr="00D01816">
        <w:rPr>
          <w:sz w:val="26"/>
          <w:szCs w:val="26"/>
          <w:lang w:val="vi-VN"/>
        </w:rPr>
        <w:lastRenderedPageBreak/>
        <w:t>các vấn đề cần cải tiến; đảm bảo các khách hàng, người</w:t>
      </w:r>
      <w:r w:rsidR="003958B9">
        <w:rPr>
          <w:sz w:val="26"/>
          <w:szCs w:val="26"/>
        </w:rPr>
        <w:t xml:space="preserve"> </w:t>
      </w:r>
      <w:r w:rsidRPr="00D01816">
        <w:rPr>
          <w:sz w:val="26"/>
          <w:szCs w:val="26"/>
          <w:lang w:val="vi-VN"/>
        </w:rPr>
        <w:t>dùng cuối và các nhà phát triển có sự hiểu biết chung về đơn vị. Mô hình hóa</w:t>
      </w:r>
      <w:r w:rsidR="003958B9">
        <w:rPr>
          <w:sz w:val="26"/>
          <w:szCs w:val="26"/>
        </w:rPr>
        <w:t xml:space="preserve"> </w:t>
      </w:r>
      <w:r w:rsidRPr="00D01816">
        <w:rPr>
          <w:sz w:val="26"/>
          <w:szCs w:val="26"/>
          <w:lang w:val="vi-VN"/>
        </w:rPr>
        <w:t>chức năng giúp nhìn nhận các chức năng chính của hệ thống, là cách thức mô</w:t>
      </w:r>
      <w:r w:rsidR="003958B9">
        <w:rPr>
          <w:sz w:val="26"/>
          <w:szCs w:val="26"/>
        </w:rPr>
        <w:t xml:space="preserve"> </w:t>
      </w:r>
      <w:r w:rsidRPr="00D01816">
        <w:rPr>
          <w:sz w:val="26"/>
          <w:szCs w:val="26"/>
          <w:lang w:val="vi-VN"/>
        </w:rPr>
        <w:t>tả người dùng tương tác với hệ thống để thực thi các hoạt động. Trước khi phần</w:t>
      </w:r>
      <w:r w:rsidR="003958B9">
        <w:rPr>
          <w:sz w:val="26"/>
          <w:szCs w:val="26"/>
        </w:rPr>
        <w:t xml:space="preserve"> </w:t>
      </w:r>
      <w:r w:rsidRPr="00D01816">
        <w:rPr>
          <w:sz w:val="26"/>
          <w:szCs w:val="26"/>
          <w:lang w:val="vi-VN"/>
        </w:rPr>
        <w:t>mềm được cài đặt thì cần phải thiết kế hệ thống một cách rõ ràng cho từng chức</w:t>
      </w:r>
      <w:r w:rsidR="003958B9">
        <w:rPr>
          <w:sz w:val="26"/>
          <w:szCs w:val="26"/>
        </w:rPr>
        <w:t xml:space="preserve"> </w:t>
      </w:r>
      <w:r w:rsidRPr="00D01816">
        <w:rPr>
          <w:sz w:val="26"/>
          <w:szCs w:val="26"/>
          <w:lang w:val="vi-VN"/>
        </w:rPr>
        <w:t>năng, đáp ứng sản phẩm sẽ đúng với yêu cầu của khách hàng và người dùng</w:t>
      </w:r>
      <w:r w:rsidR="003958B9">
        <w:rPr>
          <w:sz w:val="26"/>
          <w:szCs w:val="26"/>
        </w:rPr>
        <w:t xml:space="preserve"> </w:t>
      </w:r>
      <w:r w:rsidRPr="00D01816">
        <w:rPr>
          <w:sz w:val="26"/>
          <w:szCs w:val="26"/>
          <w:lang w:val="vi-VN"/>
        </w:rPr>
        <w:t>phần mềm.</w:t>
      </w:r>
    </w:p>
    <w:p w14:paraId="71E43A06" w14:textId="77777777" w:rsidR="00DF09D5" w:rsidRDefault="00DF09D5" w:rsidP="00473F6F">
      <w:pPr>
        <w:spacing w:line="360" w:lineRule="auto"/>
        <w:ind w:left="288" w:right="288"/>
        <w:jc w:val="both"/>
        <w:rPr>
          <w:sz w:val="26"/>
          <w:szCs w:val="26"/>
          <w:lang w:val="vi-VN"/>
        </w:rPr>
      </w:pPr>
    </w:p>
    <w:p w14:paraId="44600241" w14:textId="77777777" w:rsidR="00220FFA" w:rsidRDefault="00220FFA" w:rsidP="003958B9">
      <w:pPr>
        <w:spacing w:line="26" w:lineRule="atLeast"/>
        <w:ind w:left="288" w:right="288"/>
        <w:jc w:val="both"/>
        <w:rPr>
          <w:sz w:val="26"/>
          <w:szCs w:val="26"/>
          <w:lang w:val="vi-VN"/>
        </w:rPr>
      </w:pPr>
    </w:p>
    <w:p w14:paraId="080530F6" w14:textId="77777777" w:rsidR="000C11F4" w:rsidRDefault="000C11F4" w:rsidP="003958B9">
      <w:pPr>
        <w:spacing w:line="26" w:lineRule="atLeast"/>
        <w:ind w:left="288" w:right="288"/>
        <w:jc w:val="both"/>
        <w:rPr>
          <w:sz w:val="26"/>
          <w:szCs w:val="26"/>
          <w:lang w:val="vi-VN"/>
        </w:rPr>
      </w:pPr>
    </w:p>
    <w:p w14:paraId="47731741" w14:textId="77777777" w:rsidR="000C11F4" w:rsidRDefault="000C11F4" w:rsidP="003958B9">
      <w:pPr>
        <w:spacing w:line="26" w:lineRule="atLeast"/>
        <w:ind w:left="288" w:right="288"/>
        <w:jc w:val="both"/>
        <w:rPr>
          <w:sz w:val="26"/>
          <w:szCs w:val="26"/>
          <w:lang w:val="vi-VN"/>
        </w:rPr>
      </w:pPr>
    </w:p>
    <w:p w14:paraId="58D8607F" w14:textId="77777777" w:rsidR="00220FFA" w:rsidRDefault="00220FFA" w:rsidP="003958B9">
      <w:pPr>
        <w:spacing w:line="26" w:lineRule="atLeast"/>
        <w:ind w:left="288" w:right="288"/>
        <w:jc w:val="both"/>
        <w:rPr>
          <w:sz w:val="26"/>
          <w:szCs w:val="26"/>
          <w:lang w:val="vi-VN"/>
        </w:rPr>
      </w:pPr>
    </w:p>
    <w:p w14:paraId="2E82C3EC" w14:textId="77777777" w:rsidR="00220FFA" w:rsidRPr="00220FFA" w:rsidRDefault="00220FFA" w:rsidP="00005612">
      <w:pPr>
        <w:spacing w:line="360" w:lineRule="auto"/>
        <w:ind w:left="288" w:right="288"/>
        <w:jc w:val="center"/>
        <w:rPr>
          <w:b/>
          <w:bCs/>
          <w:sz w:val="40"/>
          <w:szCs w:val="40"/>
          <w:lang w:val="vi-VN"/>
        </w:rPr>
      </w:pPr>
      <w:r w:rsidRPr="00220FFA">
        <w:rPr>
          <w:b/>
          <w:bCs/>
          <w:sz w:val="40"/>
          <w:szCs w:val="40"/>
          <w:lang w:val="vi-VN"/>
        </w:rPr>
        <w:t>CHƯƠNG 3</w:t>
      </w:r>
    </w:p>
    <w:p w14:paraId="2D7905D6" w14:textId="543B9DF7" w:rsidR="00220FFA" w:rsidRPr="00005612" w:rsidRDefault="00220FFA" w:rsidP="00005612">
      <w:pPr>
        <w:spacing w:line="360" w:lineRule="auto"/>
        <w:ind w:left="288" w:right="288"/>
        <w:jc w:val="center"/>
        <w:rPr>
          <w:b/>
          <w:sz w:val="36"/>
          <w:szCs w:val="36"/>
          <w:lang w:val="vi-VN"/>
        </w:rPr>
      </w:pPr>
      <w:r w:rsidRPr="00220FFA">
        <w:rPr>
          <w:b/>
          <w:bCs/>
          <w:sz w:val="36"/>
          <w:szCs w:val="36"/>
          <w:lang w:val="vi-VN"/>
        </w:rPr>
        <w:t>THIẾT KẾ HỆ THỐNG</w:t>
      </w:r>
    </w:p>
    <w:p w14:paraId="16E1B88A" w14:textId="77777777" w:rsidR="00220FFA" w:rsidRPr="00774CFB" w:rsidRDefault="00220FFA" w:rsidP="00D00D60">
      <w:pPr>
        <w:spacing w:line="360" w:lineRule="auto"/>
        <w:ind w:left="288" w:right="288"/>
        <w:jc w:val="both"/>
        <w:rPr>
          <w:b/>
          <w:sz w:val="26"/>
          <w:szCs w:val="26"/>
          <w:lang w:val="vi-VN"/>
        </w:rPr>
      </w:pPr>
      <w:r w:rsidRPr="00774CFB">
        <w:rPr>
          <w:b/>
          <w:sz w:val="26"/>
          <w:szCs w:val="26"/>
          <w:lang w:val="vi-VN"/>
        </w:rPr>
        <w:t>3.1. GIỚI THIỆU</w:t>
      </w:r>
    </w:p>
    <w:p w14:paraId="5C7C6530" w14:textId="44B8C8B7" w:rsidR="00B07B80" w:rsidRDefault="00220FFA" w:rsidP="00005612">
      <w:pPr>
        <w:spacing w:line="360" w:lineRule="auto"/>
        <w:ind w:left="288" w:right="288" w:firstLine="432"/>
        <w:jc w:val="both"/>
        <w:rPr>
          <w:sz w:val="26"/>
          <w:szCs w:val="26"/>
          <w:lang w:val="vi-VN"/>
        </w:rPr>
      </w:pPr>
      <w:r w:rsidRPr="00220FFA">
        <w:rPr>
          <w:sz w:val="26"/>
          <w:szCs w:val="26"/>
          <w:lang w:val="vi-VN"/>
        </w:rPr>
        <w:t>Giai đoạn thiết kế hệ thống là giai đoạn chuyển những yêu cầu của khách hàng</w:t>
      </w:r>
      <w:r w:rsidR="00804B64">
        <w:rPr>
          <w:sz w:val="26"/>
          <w:szCs w:val="26"/>
        </w:rPr>
        <w:t xml:space="preserve"> </w:t>
      </w:r>
      <w:r w:rsidRPr="00220FFA">
        <w:rPr>
          <w:sz w:val="26"/>
          <w:szCs w:val="26"/>
          <w:lang w:val="vi-VN"/>
        </w:rPr>
        <w:t>thành chức năng phần mềm máy tính. Đây là giai đoạn quan trọng nhất trong tiến</w:t>
      </w:r>
      <w:r w:rsidR="009A44BB">
        <w:rPr>
          <w:sz w:val="26"/>
          <w:szCs w:val="26"/>
        </w:rPr>
        <w:t xml:space="preserve"> </w:t>
      </w:r>
      <w:r w:rsidRPr="00220FFA">
        <w:rPr>
          <w:sz w:val="26"/>
          <w:szCs w:val="26"/>
          <w:lang w:val="vi-VN"/>
        </w:rPr>
        <w:t>trình phát triển phần mềm vì giai đoạn này quyết định vòng đời của hệ thống. Đồng</w:t>
      </w:r>
      <w:r w:rsidR="009A44BB">
        <w:rPr>
          <w:sz w:val="26"/>
          <w:szCs w:val="26"/>
        </w:rPr>
        <w:t xml:space="preserve"> </w:t>
      </w:r>
      <w:r w:rsidRPr="00220FFA">
        <w:rPr>
          <w:sz w:val="26"/>
          <w:szCs w:val="26"/>
          <w:lang w:val="vi-VN"/>
        </w:rPr>
        <w:t>thời, ở giai đoạn này việc chọn lựa phương pháp và mô hình phân tích thiết kế cũng</w:t>
      </w:r>
      <w:r w:rsidR="009A44BB">
        <w:rPr>
          <w:sz w:val="26"/>
          <w:szCs w:val="26"/>
        </w:rPr>
        <w:t xml:space="preserve"> </w:t>
      </w:r>
      <w:r w:rsidRPr="00220FFA">
        <w:rPr>
          <w:sz w:val="26"/>
          <w:szCs w:val="26"/>
          <w:lang w:val="vi-VN"/>
        </w:rPr>
        <w:t>có ảnh hưởng không nhỏ đến cấu trúc và tốc độ truy xuất dữ liệu của hệ thống. Mặt</w:t>
      </w:r>
      <w:r w:rsidR="00EC521C">
        <w:rPr>
          <w:sz w:val="26"/>
          <w:szCs w:val="26"/>
        </w:rPr>
        <w:t xml:space="preserve"> </w:t>
      </w:r>
      <w:r w:rsidRPr="00220FFA">
        <w:rPr>
          <w:sz w:val="26"/>
          <w:szCs w:val="26"/>
          <w:lang w:val="vi-VN"/>
        </w:rPr>
        <w:t>khác, ngoài việc đáp ứng các yêu cầu nghiệp vụ của người dùng một phần mềm tốt</w:t>
      </w:r>
      <w:r w:rsidR="00EC521C">
        <w:rPr>
          <w:sz w:val="26"/>
          <w:szCs w:val="26"/>
        </w:rPr>
        <w:t xml:space="preserve"> </w:t>
      </w:r>
      <w:r w:rsidRPr="00220FFA">
        <w:rPr>
          <w:sz w:val="26"/>
          <w:szCs w:val="26"/>
          <w:lang w:val="vi-VN"/>
        </w:rPr>
        <w:t>cần có khả năng thích ứng và mở rộng. Khi không có thiết kế, hệ thống được xây</w:t>
      </w:r>
      <w:r w:rsidR="00EC521C">
        <w:rPr>
          <w:sz w:val="26"/>
          <w:szCs w:val="26"/>
        </w:rPr>
        <w:t xml:space="preserve"> </w:t>
      </w:r>
      <w:r w:rsidRPr="00220FFA">
        <w:rPr>
          <w:sz w:val="26"/>
          <w:szCs w:val="26"/>
          <w:lang w:val="vi-VN"/>
        </w:rPr>
        <w:t>dựng sẽ không ổn định, ẩn chứa nhiều khả năng đổ vỡ, chất lượng của hệ thống cũng</w:t>
      </w:r>
      <w:r w:rsidR="00EC521C">
        <w:rPr>
          <w:sz w:val="26"/>
          <w:szCs w:val="26"/>
        </w:rPr>
        <w:t xml:space="preserve"> </w:t>
      </w:r>
      <w:r w:rsidRPr="00220FFA">
        <w:rPr>
          <w:sz w:val="26"/>
          <w:szCs w:val="26"/>
          <w:lang w:val="vi-VN"/>
        </w:rPr>
        <w:t>không được xác nhận, tốn rất nhiều công sức và chi phí. Vì vậy, phần mềm cần được</w:t>
      </w:r>
      <w:r w:rsidR="00EC521C">
        <w:rPr>
          <w:sz w:val="26"/>
          <w:szCs w:val="26"/>
        </w:rPr>
        <w:t xml:space="preserve"> </w:t>
      </w:r>
      <w:r w:rsidRPr="00220FFA">
        <w:rPr>
          <w:sz w:val="26"/>
          <w:szCs w:val="26"/>
          <w:lang w:val="vi-VN"/>
        </w:rPr>
        <w:t>phân tích thiết kế tốt để đứng vững trước những biến đổi của môi trường, dù từ phía</w:t>
      </w:r>
      <w:r w:rsidR="00EC521C">
        <w:rPr>
          <w:sz w:val="26"/>
          <w:szCs w:val="26"/>
        </w:rPr>
        <w:t xml:space="preserve"> </w:t>
      </w:r>
      <w:r w:rsidRPr="00220FFA">
        <w:rPr>
          <w:sz w:val="26"/>
          <w:szCs w:val="26"/>
          <w:lang w:val="vi-VN"/>
        </w:rPr>
        <w:t>cộng đồng người dùng hay từ phía công nghệ vẫn có thể dễ dàng phát triển theo yêu</w:t>
      </w:r>
      <w:r w:rsidR="0075131C">
        <w:rPr>
          <w:sz w:val="26"/>
          <w:szCs w:val="26"/>
        </w:rPr>
        <w:t xml:space="preserve"> </w:t>
      </w:r>
      <w:r w:rsidRPr="00220FFA">
        <w:rPr>
          <w:sz w:val="26"/>
          <w:szCs w:val="26"/>
          <w:lang w:val="vi-VN"/>
        </w:rPr>
        <w:t>cầu của người dùng mà không cần phải sửa chữa nhiều.</w:t>
      </w:r>
    </w:p>
    <w:p w14:paraId="01C3A744" w14:textId="51ABE6F4" w:rsidR="00BF6B0F" w:rsidRPr="00210E5C" w:rsidRDefault="00BF6B0F" w:rsidP="00203778">
      <w:pPr>
        <w:pStyle w:val="ListParagraph"/>
        <w:numPr>
          <w:ilvl w:val="1"/>
          <w:numId w:val="37"/>
        </w:numPr>
        <w:spacing w:line="360" w:lineRule="auto"/>
        <w:ind w:right="288"/>
        <w:jc w:val="both"/>
        <w:rPr>
          <w:b/>
          <w:sz w:val="26"/>
          <w:szCs w:val="26"/>
          <w:lang w:val="vi-VN"/>
        </w:rPr>
      </w:pPr>
      <w:r w:rsidRPr="00210E5C">
        <w:rPr>
          <w:b/>
          <w:sz w:val="26"/>
          <w:szCs w:val="26"/>
          <w:lang w:val="vi-VN"/>
        </w:rPr>
        <w:t>THIẾT KẾ CSDL</w:t>
      </w:r>
    </w:p>
    <w:p w14:paraId="21B28201" w14:textId="77777777" w:rsidR="00210E5C" w:rsidRDefault="00210E5C" w:rsidP="00210E5C">
      <w:pPr>
        <w:spacing w:line="360" w:lineRule="auto"/>
        <w:ind w:right="288"/>
        <w:jc w:val="both"/>
        <w:rPr>
          <w:b/>
          <w:sz w:val="26"/>
          <w:szCs w:val="26"/>
          <w:lang w:val="vi-VN"/>
        </w:rPr>
      </w:pPr>
    </w:p>
    <w:p w14:paraId="00308AA5" w14:textId="77777777" w:rsidR="00210E5C" w:rsidRPr="00210E5C" w:rsidRDefault="00210E5C" w:rsidP="00210E5C">
      <w:pPr>
        <w:spacing w:line="360" w:lineRule="auto"/>
        <w:ind w:right="288"/>
        <w:jc w:val="both"/>
        <w:rPr>
          <w:b/>
          <w:sz w:val="26"/>
          <w:szCs w:val="26"/>
          <w:lang w:val="vi-VN"/>
        </w:rPr>
      </w:pPr>
    </w:p>
    <w:p w14:paraId="578DC205" w14:textId="4CA9A982" w:rsidR="00BF6B0F" w:rsidRDefault="00BF6B0F" w:rsidP="00BF6B0F">
      <w:pPr>
        <w:spacing w:line="360" w:lineRule="auto"/>
        <w:ind w:left="288" w:right="288"/>
        <w:jc w:val="both"/>
        <w:rPr>
          <w:b/>
          <w:sz w:val="26"/>
          <w:szCs w:val="26"/>
        </w:rPr>
      </w:pPr>
      <w:r w:rsidRPr="00283A98">
        <w:rPr>
          <w:b/>
          <w:sz w:val="26"/>
          <w:szCs w:val="26"/>
          <w:lang w:val="vi-VN"/>
        </w:rPr>
        <w:lastRenderedPageBreak/>
        <w:t>3.2.1. Mô hình dữ liệu quan hệ</w:t>
      </w:r>
      <w:r w:rsidR="00C159A7">
        <w:rPr>
          <w:b/>
          <w:sz w:val="26"/>
          <w:szCs w:val="26"/>
        </w:rPr>
        <w:t xml:space="preserve"> </w:t>
      </w:r>
    </w:p>
    <w:p w14:paraId="4A6FE67B" w14:textId="6BFFDF4F" w:rsidR="00C159A7" w:rsidRDefault="00C159A7" w:rsidP="00BF6B0F">
      <w:pPr>
        <w:spacing w:line="360" w:lineRule="auto"/>
        <w:ind w:left="288" w:right="288"/>
        <w:jc w:val="both"/>
        <w:rPr>
          <w:b/>
          <w:sz w:val="26"/>
          <w:szCs w:val="26"/>
        </w:rPr>
      </w:pPr>
      <w:r>
        <w:rPr>
          <w:b/>
          <w:sz w:val="26"/>
          <w:szCs w:val="26"/>
        </w:rPr>
        <w:t>Chi tiết các bảng:</w:t>
      </w:r>
    </w:p>
    <w:p w14:paraId="3382F2B5" w14:textId="6E6F5250" w:rsidR="00C159A7" w:rsidRPr="00EB7F66" w:rsidRDefault="00C159A7" w:rsidP="00BF6B0F">
      <w:pPr>
        <w:spacing w:line="360" w:lineRule="auto"/>
        <w:ind w:left="288" w:right="288"/>
        <w:jc w:val="both"/>
        <w:rPr>
          <w:sz w:val="26"/>
          <w:szCs w:val="26"/>
        </w:rPr>
      </w:pPr>
      <w:r w:rsidRPr="00EB7F66">
        <w:rPr>
          <w:sz w:val="26"/>
          <w:szCs w:val="26"/>
        </w:rPr>
        <w:t>Bảng nhân viên</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697"/>
        <w:gridCol w:w="2652"/>
        <w:gridCol w:w="2673"/>
      </w:tblGrid>
      <w:tr w:rsidR="00BE1C14" w:rsidRPr="00CA31B8" w14:paraId="4BE627CE" w14:textId="77777777" w:rsidTr="00772923">
        <w:trPr>
          <w:trHeight w:val="627"/>
          <w:jc w:val="center"/>
        </w:trPr>
        <w:tc>
          <w:tcPr>
            <w:tcW w:w="1208" w:type="pct"/>
            <w:tcBorders>
              <w:bottom w:val="single" w:sz="18" w:space="0" w:color="4F81BC"/>
            </w:tcBorders>
            <w:shd w:val="clear" w:color="auto" w:fill="D0CECE" w:themeFill="background2" w:themeFillShade="E6"/>
          </w:tcPr>
          <w:p w14:paraId="5FF124AC" w14:textId="77777777" w:rsidR="00BE1C14" w:rsidRPr="00CA31B8" w:rsidRDefault="00BE1C14" w:rsidP="00AA0147">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shd w:val="clear" w:color="auto" w:fill="D0CECE" w:themeFill="background2" w:themeFillShade="E6"/>
          </w:tcPr>
          <w:p w14:paraId="4118CB1A" w14:textId="77777777" w:rsidR="00BE1C14" w:rsidRPr="00CA31B8" w:rsidRDefault="00BE1C14" w:rsidP="00AA0147">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shd w:val="clear" w:color="auto" w:fill="D0CECE" w:themeFill="background2" w:themeFillShade="E6"/>
          </w:tcPr>
          <w:p w14:paraId="6F347E82" w14:textId="77777777" w:rsidR="00BE1C14" w:rsidRPr="00CA31B8" w:rsidRDefault="00BE1C14" w:rsidP="00AA0147">
            <w:pPr>
              <w:pStyle w:val="TableParagraph"/>
              <w:spacing w:before="90" w:line="288" w:lineRule="auto"/>
              <w:ind w:right="0"/>
              <w:rPr>
                <w:b/>
                <w:sz w:val="26"/>
              </w:rPr>
            </w:pPr>
            <w:r w:rsidRPr="00CA31B8">
              <w:rPr>
                <w:b/>
                <w:sz w:val="26"/>
              </w:rPr>
              <w:t>Mô tả</w:t>
            </w:r>
          </w:p>
        </w:tc>
      </w:tr>
      <w:tr w:rsidR="00BE1C14" w:rsidRPr="00CA31B8" w14:paraId="414168AB" w14:textId="77777777" w:rsidTr="00772923">
        <w:trPr>
          <w:trHeight w:val="608"/>
          <w:jc w:val="center"/>
        </w:trPr>
        <w:tc>
          <w:tcPr>
            <w:tcW w:w="1208" w:type="pct"/>
            <w:shd w:val="clear" w:color="auto" w:fill="auto"/>
          </w:tcPr>
          <w:p w14:paraId="6E5AC534" w14:textId="77777777" w:rsidR="00BE1C14" w:rsidRPr="00CA31B8" w:rsidRDefault="00BE1C14" w:rsidP="00AA0147">
            <w:pPr>
              <w:pStyle w:val="TableParagraph"/>
              <w:spacing w:before="81" w:line="288" w:lineRule="auto"/>
              <w:ind w:right="0"/>
              <w:rPr>
                <w:b/>
                <w:sz w:val="26"/>
              </w:rPr>
            </w:pPr>
            <w:r>
              <w:rPr>
                <w:b/>
                <w:sz w:val="26"/>
              </w:rPr>
              <w:t>manv</w:t>
            </w:r>
          </w:p>
        </w:tc>
        <w:tc>
          <w:tcPr>
            <w:tcW w:w="1888" w:type="pct"/>
            <w:shd w:val="clear" w:color="auto" w:fill="auto"/>
          </w:tcPr>
          <w:p w14:paraId="2B4C5A12" w14:textId="77777777" w:rsidR="00BE1C14" w:rsidRPr="00CA31B8" w:rsidRDefault="00BE1C14" w:rsidP="00AA0147">
            <w:pPr>
              <w:pStyle w:val="TableParagraph"/>
              <w:spacing w:before="73" w:line="288" w:lineRule="auto"/>
              <w:ind w:left="406" w:right="0"/>
              <w:rPr>
                <w:sz w:val="26"/>
              </w:rPr>
            </w:pPr>
            <w:r w:rsidRPr="00CA31B8">
              <w:rPr>
                <w:sz w:val="26"/>
              </w:rPr>
              <w:t>Varchar(255)</w:t>
            </w:r>
          </w:p>
        </w:tc>
        <w:tc>
          <w:tcPr>
            <w:tcW w:w="1903" w:type="pct"/>
            <w:shd w:val="clear" w:color="auto" w:fill="auto"/>
          </w:tcPr>
          <w:p w14:paraId="2B2839E2" w14:textId="77777777" w:rsidR="00BE1C14" w:rsidRPr="00CA31B8" w:rsidRDefault="00BE1C14" w:rsidP="00AA0147">
            <w:pPr>
              <w:pStyle w:val="TableParagraph"/>
              <w:spacing w:before="73" w:line="288" w:lineRule="auto"/>
              <w:ind w:right="0"/>
              <w:rPr>
                <w:sz w:val="26"/>
              </w:rPr>
            </w:pPr>
            <w:r>
              <w:rPr>
                <w:sz w:val="26"/>
              </w:rPr>
              <w:t>Mã nhân viên</w:t>
            </w:r>
          </w:p>
        </w:tc>
      </w:tr>
      <w:tr w:rsidR="00BE1C14" w:rsidRPr="00CA31B8" w14:paraId="6E63426B" w14:textId="77777777" w:rsidTr="00772923">
        <w:trPr>
          <w:trHeight w:val="611"/>
          <w:jc w:val="center"/>
        </w:trPr>
        <w:tc>
          <w:tcPr>
            <w:tcW w:w="1208" w:type="pct"/>
            <w:shd w:val="clear" w:color="auto" w:fill="auto"/>
          </w:tcPr>
          <w:p w14:paraId="05595299" w14:textId="77777777" w:rsidR="00BE1C14" w:rsidRPr="00CA31B8" w:rsidRDefault="00BE1C14" w:rsidP="00AA0147">
            <w:pPr>
              <w:pStyle w:val="TableParagraph"/>
              <w:spacing w:before="81" w:line="288" w:lineRule="auto"/>
              <w:ind w:left="74" w:right="0"/>
              <w:rPr>
                <w:b/>
                <w:sz w:val="26"/>
              </w:rPr>
            </w:pPr>
            <w:r>
              <w:rPr>
                <w:b/>
                <w:sz w:val="26"/>
              </w:rPr>
              <w:t>tennv</w:t>
            </w:r>
          </w:p>
        </w:tc>
        <w:tc>
          <w:tcPr>
            <w:tcW w:w="1888" w:type="pct"/>
            <w:shd w:val="clear" w:color="auto" w:fill="auto"/>
          </w:tcPr>
          <w:p w14:paraId="4EC26F54" w14:textId="77777777" w:rsidR="00BE1C14" w:rsidRPr="00CA31B8" w:rsidRDefault="00BE1C14" w:rsidP="00AA0147">
            <w:pPr>
              <w:pStyle w:val="TableParagraph"/>
              <w:spacing w:before="73" w:line="288" w:lineRule="auto"/>
              <w:ind w:left="406" w:right="0"/>
              <w:rPr>
                <w:sz w:val="26"/>
              </w:rPr>
            </w:pPr>
            <w:r w:rsidRPr="00CA31B8">
              <w:rPr>
                <w:sz w:val="26"/>
              </w:rPr>
              <w:t>Varchar(255)</w:t>
            </w:r>
          </w:p>
        </w:tc>
        <w:tc>
          <w:tcPr>
            <w:tcW w:w="1903" w:type="pct"/>
            <w:shd w:val="clear" w:color="auto" w:fill="auto"/>
          </w:tcPr>
          <w:p w14:paraId="1435C8C1" w14:textId="77777777" w:rsidR="00BE1C14" w:rsidRPr="00CA31B8" w:rsidRDefault="00BE1C14" w:rsidP="00AA0147">
            <w:pPr>
              <w:pStyle w:val="TableParagraph"/>
              <w:spacing w:before="73" w:line="288" w:lineRule="auto"/>
              <w:ind w:right="0"/>
              <w:rPr>
                <w:sz w:val="26"/>
              </w:rPr>
            </w:pPr>
            <w:r w:rsidRPr="00CA31B8">
              <w:rPr>
                <w:sz w:val="26"/>
              </w:rPr>
              <w:t xml:space="preserve">Tên </w:t>
            </w:r>
            <w:r>
              <w:rPr>
                <w:sz w:val="26"/>
              </w:rPr>
              <w:t>nhân viên</w:t>
            </w:r>
          </w:p>
        </w:tc>
      </w:tr>
      <w:tr w:rsidR="00BE1C14" w:rsidRPr="00CA31B8" w14:paraId="3C7EBF5A" w14:textId="77777777" w:rsidTr="00772923">
        <w:trPr>
          <w:trHeight w:val="635"/>
          <w:jc w:val="center"/>
        </w:trPr>
        <w:tc>
          <w:tcPr>
            <w:tcW w:w="1208" w:type="pct"/>
            <w:shd w:val="clear" w:color="auto" w:fill="auto"/>
          </w:tcPr>
          <w:p w14:paraId="70F7E673" w14:textId="77777777" w:rsidR="00BE1C14" w:rsidRPr="00CA31B8" w:rsidRDefault="00BE1C14" w:rsidP="00AA0147">
            <w:pPr>
              <w:pStyle w:val="TableParagraph"/>
              <w:spacing w:before="225" w:line="288" w:lineRule="auto"/>
              <w:ind w:right="0"/>
              <w:rPr>
                <w:b/>
                <w:sz w:val="26"/>
              </w:rPr>
            </w:pPr>
            <w:r>
              <w:rPr>
                <w:b/>
                <w:sz w:val="26"/>
              </w:rPr>
              <w:t>ngaysinh</w:t>
            </w:r>
          </w:p>
        </w:tc>
        <w:tc>
          <w:tcPr>
            <w:tcW w:w="1888" w:type="pct"/>
            <w:shd w:val="clear" w:color="auto" w:fill="auto"/>
          </w:tcPr>
          <w:p w14:paraId="7150B30D" w14:textId="77777777" w:rsidR="00BE1C14" w:rsidRPr="00CA31B8" w:rsidRDefault="00BE1C14" w:rsidP="00AA0147">
            <w:pPr>
              <w:pStyle w:val="TableParagraph"/>
              <w:spacing w:before="217" w:line="288" w:lineRule="auto"/>
              <w:ind w:left="406" w:right="0"/>
              <w:rPr>
                <w:sz w:val="26"/>
              </w:rPr>
            </w:pPr>
            <w:r>
              <w:rPr>
                <w:sz w:val="26"/>
              </w:rPr>
              <w:t>date</w:t>
            </w:r>
          </w:p>
        </w:tc>
        <w:tc>
          <w:tcPr>
            <w:tcW w:w="1903" w:type="pct"/>
            <w:shd w:val="clear" w:color="auto" w:fill="auto"/>
          </w:tcPr>
          <w:p w14:paraId="3FF1DB81" w14:textId="77777777" w:rsidR="00BE1C14" w:rsidRPr="00CA31B8" w:rsidRDefault="00BE1C14" w:rsidP="00AA0147">
            <w:pPr>
              <w:pStyle w:val="TableParagraph"/>
              <w:spacing w:before="150" w:line="288" w:lineRule="auto"/>
              <w:ind w:left="71" w:right="0"/>
              <w:rPr>
                <w:sz w:val="26"/>
              </w:rPr>
            </w:pPr>
            <w:r>
              <w:rPr>
                <w:sz w:val="26"/>
              </w:rPr>
              <w:t>Ngày sinh nhân viên</w:t>
            </w:r>
          </w:p>
        </w:tc>
      </w:tr>
      <w:tr w:rsidR="00BE1C14" w:rsidRPr="00CA31B8" w14:paraId="04731CEC" w14:textId="77777777" w:rsidTr="00772923">
        <w:trPr>
          <w:trHeight w:val="611"/>
          <w:jc w:val="center"/>
        </w:trPr>
        <w:tc>
          <w:tcPr>
            <w:tcW w:w="1208" w:type="pct"/>
            <w:shd w:val="clear" w:color="auto" w:fill="auto"/>
          </w:tcPr>
          <w:p w14:paraId="657FB137" w14:textId="77777777" w:rsidR="00BE1C14" w:rsidRPr="00CA31B8" w:rsidRDefault="00BE1C14" w:rsidP="00AA0147">
            <w:pPr>
              <w:pStyle w:val="TableParagraph"/>
              <w:spacing w:before="81" w:line="288" w:lineRule="auto"/>
              <w:ind w:left="74" w:right="0"/>
              <w:rPr>
                <w:b/>
                <w:sz w:val="26"/>
              </w:rPr>
            </w:pPr>
            <w:r>
              <w:rPr>
                <w:b/>
                <w:sz w:val="26"/>
              </w:rPr>
              <w:t>sdt</w:t>
            </w:r>
          </w:p>
        </w:tc>
        <w:tc>
          <w:tcPr>
            <w:tcW w:w="1888" w:type="pct"/>
            <w:shd w:val="clear" w:color="auto" w:fill="auto"/>
          </w:tcPr>
          <w:p w14:paraId="6EBE7CCB" w14:textId="77777777" w:rsidR="00BE1C14" w:rsidRPr="00CA31B8" w:rsidRDefault="00BE1C14" w:rsidP="00AA0147">
            <w:pPr>
              <w:pStyle w:val="TableParagraph"/>
              <w:spacing w:before="73" w:line="288" w:lineRule="auto"/>
              <w:ind w:left="406" w:right="0"/>
              <w:rPr>
                <w:sz w:val="26"/>
              </w:rPr>
            </w:pPr>
            <w:r w:rsidRPr="00CA31B8">
              <w:rPr>
                <w:sz w:val="26"/>
              </w:rPr>
              <w:t>Varchar(255)</w:t>
            </w:r>
          </w:p>
        </w:tc>
        <w:tc>
          <w:tcPr>
            <w:tcW w:w="1903" w:type="pct"/>
            <w:shd w:val="clear" w:color="auto" w:fill="auto"/>
          </w:tcPr>
          <w:p w14:paraId="1CC67494" w14:textId="77777777" w:rsidR="00BE1C14" w:rsidRPr="00CA31B8" w:rsidRDefault="00BE1C14" w:rsidP="00AA0147">
            <w:pPr>
              <w:pStyle w:val="TableParagraph"/>
              <w:spacing w:before="73" w:line="288" w:lineRule="auto"/>
              <w:ind w:right="0"/>
              <w:rPr>
                <w:sz w:val="26"/>
              </w:rPr>
            </w:pPr>
            <w:r>
              <w:rPr>
                <w:sz w:val="26"/>
              </w:rPr>
              <w:t>SĐT nhân viên</w:t>
            </w:r>
          </w:p>
        </w:tc>
      </w:tr>
      <w:tr w:rsidR="00BE1C14" w:rsidRPr="00CA31B8" w14:paraId="4EA160EB" w14:textId="77777777" w:rsidTr="00772923">
        <w:trPr>
          <w:trHeight w:val="607"/>
          <w:jc w:val="center"/>
        </w:trPr>
        <w:tc>
          <w:tcPr>
            <w:tcW w:w="1208" w:type="pct"/>
            <w:shd w:val="clear" w:color="auto" w:fill="auto"/>
          </w:tcPr>
          <w:p w14:paraId="4F294454" w14:textId="77777777" w:rsidR="00BE1C14" w:rsidRPr="00CA31B8" w:rsidRDefault="00BE1C14" w:rsidP="00AA0147">
            <w:pPr>
              <w:pStyle w:val="TableParagraph"/>
              <w:spacing w:before="225" w:line="288" w:lineRule="auto"/>
              <w:ind w:right="0"/>
              <w:rPr>
                <w:b/>
                <w:sz w:val="26"/>
              </w:rPr>
            </w:pPr>
            <w:r>
              <w:rPr>
                <w:b/>
                <w:sz w:val="26"/>
              </w:rPr>
              <w:t>email</w:t>
            </w:r>
          </w:p>
        </w:tc>
        <w:tc>
          <w:tcPr>
            <w:tcW w:w="1888" w:type="pct"/>
            <w:shd w:val="clear" w:color="auto" w:fill="auto"/>
          </w:tcPr>
          <w:p w14:paraId="7D2F2600" w14:textId="77777777" w:rsidR="00BE1C14" w:rsidRPr="00CA31B8" w:rsidRDefault="00BE1C14" w:rsidP="00AA0147">
            <w:pPr>
              <w:pStyle w:val="TableParagraph"/>
              <w:spacing w:before="217" w:line="288" w:lineRule="auto"/>
              <w:ind w:left="406" w:right="0"/>
              <w:rPr>
                <w:sz w:val="26"/>
              </w:rPr>
            </w:pPr>
            <w:r w:rsidRPr="00CA31B8">
              <w:rPr>
                <w:sz w:val="26"/>
              </w:rPr>
              <w:t>Varchar(50)</w:t>
            </w:r>
          </w:p>
        </w:tc>
        <w:tc>
          <w:tcPr>
            <w:tcW w:w="1903" w:type="pct"/>
            <w:shd w:val="clear" w:color="auto" w:fill="auto"/>
          </w:tcPr>
          <w:p w14:paraId="14D1C5E3" w14:textId="77777777" w:rsidR="00BE1C14" w:rsidRPr="00CA31B8" w:rsidRDefault="00BE1C14" w:rsidP="00AA0147">
            <w:pPr>
              <w:pStyle w:val="TableParagraph"/>
              <w:spacing w:before="150" w:line="288" w:lineRule="auto"/>
              <w:ind w:left="71" w:right="0"/>
              <w:rPr>
                <w:sz w:val="26"/>
              </w:rPr>
            </w:pPr>
            <w:r>
              <w:rPr>
                <w:sz w:val="26"/>
              </w:rPr>
              <w:t>Email nhân viên</w:t>
            </w:r>
          </w:p>
        </w:tc>
      </w:tr>
    </w:tbl>
    <w:p w14:paraId="166AB070" w14:textId="5C2492FB" w:rsidR="00543DFC" w:rsidRPr="00EB7F66" w:rsidRDefault="00BE1C14" w:rsidP="00BF6B0F">
      <w:pPr>
        <w:spacing w:line="360" w:lineRule="auto"/>
        <w:ind w:left="288" w:right="288"/>
        <w:jc w:val="both"/>
        <w:rPr>
          <w:sz w:val="26"/>
          <w:szCs w:val="26"/>
        </w:rPr>
      </w:pPr>
      <w:r w:rsidRPr="00EB7F66">
        <w:rPr>
          <w:bCs/>
          <w:sz w:val="26"/>
          <w:szCs w:val="26"/>
        </w:rPr>
        <w:t>Bảng kh</w:t>
      </w:r>
      <w:r w:rsidR="00EB7F66" w:rsidRPr="00EB7F66">
        <w:rPr>
          <w:bCs/>
          <w:sz w:val="26"/>
          <w:szCs w:val="26"/>
        </w:rPr>
        <w:t>ách hàng</w:t>
      </w:r>
    </w:p>
    <w:tbl>
      <w:tblPr>
        <w:tblW w:w="3642"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37"/>
        <w:gridCol w:w="2275"/>
        <w:gridCol w:w="2291"/>
      </w:tblGrid>
      <w:tr w:rsidR="007328B0" w:rsidRPr="00CA31B8" w14:paraId="422B41E4" w14:textId="77777777" w:rsidTr="00772923">
        <w:trPr>
          <w:trHeight w:val="391"/>
          <w:jc w:val="center"/>
        </w:trPr>
        <w:tc>
          <w:tcPr>
            <w:tcW w:w="1644" w:type="pct"/>
            <w:tcBorders>
              <w:bottom w:val="single" w:sz="18" w:space="0" w:color="4F81BC"/>
            </w:tcBorders>
            <w:shd w:val="clear" w:color="auto" w:fill="D0CECE" w:themeFill="background2" w:themeFillShade="E6"/>
          </w:tcPr>
          <w:p w14:paraId="4E5D24F3" w14:textId="77777777" w:rsidR="007328B0" w:rsidRPr="00CA31B8" w:rsidRDefault="007328B0" w:rsidP="00AA0147">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shd w:val="clear" w:color="auto" w:fill="D0CECE" w:themeFill="background2" w:themeFillShade="E6"/>
          </w:tcPr>
          <w:p w14:paraId="665F4AC7" w14:textId="77777777" w:rsidR="007328B0" w:rsidRPr="00CA31B8" w:rsidRDefault="007328B0" w:rsidP="00AA0147">
            <w:pPr>
              <w:pStyle w:val="TableParagraph"/>
              <w:spacing w:before="165" w:line="288" w:lineRule="auto"/>
              <w:ind w:left="406" w:right="0"/>
              <w:rPr>
                <w:b/>
                <w:sz w:val="26"/>
              </w:rPr>
            </w:pPr>
            <w:r w:rsidRPr="00CA31B8">
              <w:rPr>
                <w:b/>
                <w:sz w:val="26"/>
              </w:rPr>
              <w:t>Kiểu dữ liệu</w:t>
            </w:r>
          </w:p>
        </w:tc>
        <w:tc>
          <w:tcPr>
            <w:tcW w:w="1684" w:type="pct"/>
            <w:tcBorders>
              <w:bottom w:val="single" w:sz="18" w:space="0" w:color="4F81BC"/>
            </w:tcBorders>
            <w:shd w:val="clear" w:color="auto" w:fill="D0CECE" w:themeFill="background2" w:themeFillShade="E6"/>
          </w:tcPr>
          <w:p w14:paraId="70C49F96" w14:textId="77777777" w:rsidR="007328B0" w:rsidRPr="00CA31B8" w:rsidRDefault="007328B0" w:rsidP="00AA0147">
            <w:pPr>
              <w:pStyle w:val="TableParagraph"/>
              <w:spacing w:before="165" w:line="288" w:lineRule="auto"/>
              <w:ind w:right="0"/>
              <w:rPr>
                <w:b/>
                <w:sz w:val="26"/>
              </w:rPr>
            </w:pPr>
            <w:r w:rsidRPr="00CA31B8">
              <w:rPr>
                <w:b/>
                <w:sz w:val="26"/>
              </w:rPr>
              <w:t>Mô tả</w:t>
            </w:r>
          </w:p>
        </w:tc>
      </w:tr>
      <w:tr w:rsidR="007328B0" w:rsidRPr="00CA31B8" w14:paraId="278EB2F9" w14:textId="77777777" w:rsidTr="00772923">
        <w:trPr>
          <w:trHeight w:val="324"/>
          <w:jc w:val="center"/>
        </w:trPr>
        <w:tc>
          <w:tcPr>
            <w:tcW w:w="1644" w:type="pct"/>
            <w:shd w:val="clear" w:color="auto" w:fill="FFFFFF" w:themeFill="background1"/>
          </w:tcPr>
          <w:p w14:paraId="5EAE44EC" w14:textId="77777777" w:rsidR="007328B0" w:rsidRPr="00CA31B8" w:rsidRDefault="007328B0" w:rsidP="00AA0147">
            <w:pPr>
              <w:pStyle w:val="TableParagraph"/>
              <w:spacing w:before="142" w:line="288" w:lineRule="auto"/>
              <w:ind w:right="0"/>
              <w:rPr>
                <w:b/>
                <w:sz w:val="26"/>
              </w:rPr>
            </w:pPr>
            <w:r>
              <w:rPr>
                <w:b/>
                <w:sz w:val="26"/>
              </w:rPr>
              <w:t>makh</w:t>
            </w:r>
          </w:p>
        </w:tc>
        <w:tc>
          <w:tcPr>
            <w:tcW w:w="1672" w:type="pct"/>
            <w:shd w:val="clear" w:color="auto" w:fill="FFFFFF" w:themeFill="background1"/>
          </w:tcPr>
          <w:p w14:paraId="5E96FA2F" w14:textId="77777777" w:rsidR="007328B0" w:rsidRPr="00CA31B8" w:rsidRDefault="007328B0" w:rsidP="00AA0147">
            <w:pPr>
              <w:pStyle w:val="TableParagraph"/>
              <w:spacing w:before="103" w:line="288" w:lineRule="auto"/>
              <w:ind w:left="406" w:right="0"/>
              <w:rPr>
                <w:sz w:val="26"/>
              </w:rPr>
            </w:pPr>
            <w:r w:rsidRPr="00CA31B8">
              <w:rPr>
                <w:sz w:val="26"/>
              </w:rPr>
              <w:t>Varchar(255)</w:t>
            </w:r>
          </w:p>
        </w:tc>
        <w:tc>
          <w:tcPr>
            <w:tcW w:w="1684" w:type="pct"/>
            <w:shd w:val="clear" w:color="auto" w:fill="FFFFFF" w:themeFill="background1"/>
          </w:tcPr>
          <w:p w14:paraId="6108BEDB" w14:textId="77777777" w:rsidR="007328B0" w:rsidRPr="00CA31B8" w:rsidRDefault="007328B0" w:rsidP="00AA0147">
            <w:pPr>
              <w:pStyle w:val="TableParagraph"/>
              <w:spacing w:before="103" w:line="288" w:lineRule="auto"/>
              <w:ind w:left="71" w:right="0"/>
              <w:rPr>
                <w:sz w:val="26"/>
              </w:rPr>
            </w:pPr>
            <w:r>
              <w:rPr>
                <w:sz w:val="26"/>
              </w:rPr>
              <w:t>Mã Khách hàng</w:t>
            </w:r>
          </w:p>
        </w:tc>
      </w:tr>
      <w:tr w:rsidR="007328B0" w:rsidRPr="00CA31B8" w14:paraId="5024D7B8" w14:textId="77777777" w:rsidTr="00772923">
        <w:trPr>
          <w:trHeight w:val="379"/>
          <w:jc w:val="center"/>
        </w:trPr>
        <w:tc>
          <w:tcPr>
            <w:tcW w:w="1644" w:type="pct"/>
            <w:shd w:val="clear" w:color="auto" w:fill="FFFFFF" w:themeFill="background1"/>
          </w:tcPr>
          <w:p w14:paraId="2874C503" w14:textId="77777777" w:rsidR="007328B0" w:rsidRPr="00CA31B8" w:rsidRDefault="007328B0" w:rsidP="00AA0147">
            <w:pPr>
              <w:pStyle w:val="TableParagraph"/>
              <w:spacing w:before="142" w:line="288" w:lineRule="auto"/>
              <w:ind w:right="0"/>
              <w:rPr>
                <w:b/>
                <w:sz w:val="26"/>
              </w:rPr>
            </w:pPr>
            <w:r>
              <w:rPr>
                <w:b/>
                <w:sz w:val="26"/>
              </w:rPr>
              <w:t>tenkh</w:t>
            </w:r>
          </w:p>
        </w:tc>
        <w:tc>
          <w:tcPr>
            <w:tcW w:w="1672" w:type="pct"/>
            <w:shd w:val="clear" w:color="auto" w:fill="FFFFFF" w:themeFill="background1"/>
          </w:tcPr>
          <w:p w14:paraId="22B6D3AA" w14:textId="77777777" w:rsidR="007328B0" w:rsidRPr="00CA31B8" w:rsidRDefault="007328B0" w:rsidP="00AA0147">
            <w:pPr>
              <w:pStyle w:val="TableParagraph"/>
              <w:spacing w:before="148" w:line="288" w:lineRule="auto"/>
              <w:ind w:left="406" w:right="0"/>
              <w:rPr>
                <w:sz w:val="26"/>
              </w:rPr>
            </w:pPr>
            <w:r w:rsidRPr="00CA31B8">
              <w:rPr>
                <w:sz w:val="26"/>
              </w:rPr>
              <w:t>Varchar(255)</w:t>
            </w:r>
          </w:p>
        </w:tc>
        <w:tc>
          <w:tcPr>
            <w:tcW w:w="1684" w:type="pct"/>
            <w:shd w:val="clear" w:color="auto" w:fill="FFFFFF" w:themeFill="background1"/>
          </w:tcPr>
          <w:p w14:paraId="5AE2F6D9" w14:textId="77777777" w:rsidR="007328B0" w:rsidRPr="00CA31B8" w:rsidRDefault="007328B0" w:rsidP="00AA0147">
            <w:pPr>
              <w:pStyle w:val="TableParagraph"/>
              <w:spacing w:before="148" w:line="288" w:lineRule="auto"/>
              <w:ind w:left="71" w:right="0"/>
              <w:rPr>
                <w:sz w:val="26"/>
              </w:rPr>
            </w:pPr>
            <w:r>
              <w:rPr>
                <w:sz w:val="26"/>
              </w:rPr>
              <w:t>Tên khách hàng</w:t>
            </w:r>
          </w:p>
        </w:tc>
      </w:tr>
      <w:tr w:rsidR="007328B0" w:rsidRPr="00CA31B8" w14:paraId="3A8B3F54" w14:textId="77777777" w:rsidTr="00772923">
        <w:trPr>
          <w:trHeight w:val="352"/>
          <w:jc w:val="center"/>
        </w:trPr>
        <w:tc>
          <w:tcPr>
            <w:tcW w:w="1644" w:type="pct"/>
            <w:shd w:val="clear" w:color="auto" w:fill="FFFFFF" w:themeFill="background1"/>
          </w:tcPr>
          <w:p w14:paraId="30749579" w14:textId="5B8F6754" w:rsidR="007328B0" w:rsidRPr="00CA31B8" w:rsidRDefault="007328B0" w:rsidP="00AA0147">
            <w:pPr>
              <w:pStyle w:val="TableParagraph"/>
              <w:spacing w:before="142" w:line="288" w:lineRule="auto"/>
              <w:ind w:right="0"/>
              <w:jc w:val="left"/>
              <w:rPr>
                <w:b/>
                <w:sz w:val="26"/>
              </w:rPr>
            </w:pPr>
            <w:r>
              <w:rPr>
                <w:b/>
                <w:sz w:val="26"/>
              </w:rPr>
              <w:t xml:space="preserve">           c</w:t>
            </w:r>
            <w:r w:rsidR="00DE0776">
              <w:rPr>
                <w:b/>
                <w:sz w:val="26"/>
              </w:rPr>
              <w:t>ccd</w:t>
            </w:r>
          </w:p>
        </w:tc>
        <w:tc>
          <w:tcPr>
            <w:tcW w:w="1672" w:type="pct"/>
            <w:shd w:val="clear" w:color="auto" w:fill="FFFFFF" w:themeFill="background1"/>
          </w:tcPr>
          <w:p w14:paraId="0396FE74" w14:textId="77777777" w:rsidR="007328B0" w:rsidRPr="00CA31B8" w:rsidRDefault="007328B0" w:rsidP="00AA0147">
            <w:pPr>
              <w:pStyle w:val="TableParagraph"/>
              <w:spacing w:before="124" w:line="288" w:lineRule="auto"/>
              <w:ind w:left="406" w:right="0"/>
              <w:rPr>
                <w:sz w:val="26"/>
              </w:rPr>
            </w:pPr>
            <w:r w:rsidRPr="00CA31B8">
              <w:rPr>
                <w:sz w:val="26"/>
              </w:rPr>
              <w:t>Varchar(255)</w:t>
            </w:r>
          </w:p>
        </w:tc>
        <w:tc>
          <w:tcPr>
            <w:tcW w:w="1684" w:type="pct"/>
            <w:shd w:val="clear" w:color="auto" w:fill="FFFFFF" w:themeFill="background1"/>
          </w:tcPr>
          <w:p w14:paraId="52AC6428" w14:textId="77777777" w:rsidR="007328B0" w:rsidRPr="00CA31B8" w:rsidRDefault="007328B0" w:rsidP="00AA0147">
            <w:pPr>
              <w:pStyle w:val="TableParagraph"/>
              <w:spacing w:before="124" w:line="288" w:lineRule="auto"/>
              <w:ind w:right="0"/>
              <w:rPr>
                <w:sz w:val="26"/>
              </w:rPr>
            </w:pPr>
            <w:r>
              <w:rPr>
                <w:sz w:val="26"/>
              </w:rPr>
              <w:t>Số CMND</w:t>
            </w:r>
          </w:p>
        </w:tc>
      </w:tr>
      <w:tr w:rsidR="007328B0" w:rsidRPr="00CA31B8" w14:paraId="1B2299B1" w14:textId="77777777" w:rsidTr="00772923">
        <w:trPr>
          <w:trHeight w:val="374"/>
          <w:jc w:val="center"/>
        </w:trPr>
        <w:tc>
          <w:tcPr>
            <w:tcW w:w="1644" w:type="pct"/>
            <w:shd w:val="clear" w:color="auto" w:fill="FFFFFF" w:themeFill="background1"/>
          </w:tcPr>
          <w:p w14:paraId="0B094978" w14:textId="77777777" w:rsidR="007328B0" w:rsidRPr="00CA31B8" w:rsidRDefault="007328B0" w:rsidP="00AA0147">
            <w:pPr>
              <w:pStyle w:val="TableParagraph"/>
              <w:spacing w:before="142" w:line="288" w:lineRule="auto"/>
              <w:ind w:right="0"/>
              <w:rPr>
                <w:b/>
                <w:sz w:val="26"/>
              </w:rPr>
            </w:pPr>
            <w:r>
              <w:rPr>
                <w:b/>
                <w:sz w:val="26"/>
              </w:rPr>
              <w:t>ngaysinh</w:t>
            </w:r>
          </w:p>
        </w:tc>
        <w:tc>
          <w:tcPr>
            <w:tcW w:w="1672" w:type="pct"/>
            <w:shd w:val="clear" w:color="auto" w:fill="FFFFFF" w:themeFill="background1"/>
          </w:tcPr>
          <w:p w14:paraId="7E542CCC" w14:textId="77777777" w:rsidR="007328B0" w:rsidRPr="00CA31B8" w:rsidRDefault="007328B0" w:rsidP="00AA0147">
            <w:pPr>
              <w:pStyle w:val="TableParagraph"/>
              <w:spacing w:before="143" w:line="288" w:lineRule="auto"/>
              <w:ind w:left="406" w:right="0"/>
              <w:rPr>
                <w:sz w:val="26"/>
              </w:rPr>
            </w:pPr>
            <w:r>
              <w:rPr>
                <w:sz w:val="26"/>
              </w:rPr>
              <w:t>date</w:t>
            </w:r>
          </w:p>
        </w:tc>
        <w:tc>
          <w:tcPr>
            <w:tcW w:w="1684" w:type="pct"/>
            <w:shd w:val="clear" w:color="auto" w:fill="FFFFFF" w:themeFill="background1"/>
          </w:tcPr>
          <w:p w14:paraId="7E4794C1" w14:textId="77777777" w:rsidR="007328B0" w:rsidRPr="00CA31B8" w:rsidRDefault="007328B0" w:rsidP="00AA0147">
            <w:pPr>
              <w:pStyle w:val="TableParagraph"/>
              <w:spacing w:before="120" w:line="288" w:lineRule="auto"/>
              <w:ind w:left="74" w:right="0"/>
              <w:rPr>
                <w:sz w:val="26"/>
              </w:rPr>
            </w:pPr>
            <w:r>
              <w:rPr>
                <w:sz w:val="26"/>
              </w:rPr>
              <w:t>Ngày Sinh</w:t>
            </w:r>
          </w:p>
        </w:tc>
      </w:tr>
      <w:tr w:rsidR="007328B0" w:rsidRPr="00CA31B8" w14:paraId="38C51698" w14:textId="77777777" w:rsidTr="00772923">
        <w:trPr>
          <w:trHeight w:val="363"/>
          <w:jc w:val="center"/>
        </w:trPr>
        <w:tc>
          <w:tcPr>
            <w:tcW w:w="1644" w:type="pct"/>
            <w:shd w:val="clear" w:color="auto" w:fill="FFFFFF" w:themeFill="background1"/>
          </w:tcPr>
          <w:p w14:paraId="196ECC3B" w14:textId="77777777" w:rsidR="007328B0" w:rsidRPr="00CA31B8" w:rsidRDefault="007328B0" w:rsidP="00AA0147">
            <w:pPr>
              <w:pStyle w:val="TableParagraph"/>
              <w:spacing w:before="142" w:line="288" w:lineRule="auto"/>
              <w:ind w:right="0"/>
              <w:rPr>
                <w:b/>
                <w:sz w:val="26"/>
              </w:rPr>
            </w:pPr>
            <w:r>
              <w:rPr>
                <w:b/>
                <w:sz w:val="26"/>
              </w:rPr>
              <w:t>sdt</w:t>
            </w:r>
          </w:p>
        </w:tc>
        <w:tc>
          <w:tcPr>
            <w:tcW w:w="1672" w:type="pct"/>
            <w:shd w:val="clear" w:color="auto" w:fill="FFFFFF" w:themeFill="background1"/>
          </w:tcPr>
          <w:p w14:paraId="4A9DBE5D" w14:textId="77777777" w:rsidR="007328B0" w:rsidRPr="00CA31B8" w:rsidRDefault="007328B0" w:rsidP="00AA0147">
            <w:pPr>
              <w:pStyle w:val="TableParagraph"/>
              <w:spacing w:before="134" w:line="288" w:lineRule="auto"/>
              <w:ind w:left="406" w:right="0"/>
              <w:rPr>
                <w:sz w:val="26"/>
              </w:rPr>
            </w:pPr>
            <w:r>
              <w:rPr>
                <w:sz w:val="26"/>
              </w:rPr>
              <w:t>Varchar(255)</w:t>
            </w:r>
          </w:p>
        </w:tc>
        <w:tc>
          <w:tcPr>
            <w:tcW w:w="1684" w:type="pct"/>
            <w:shd w:val="clear" w:color="auto" w:fill="FFFFFF" w:themeFill="background1"/>
          </w:tcPr>
          <w:p w14:paraId="209CC1D7" w14:textId="77777777" w:rsidR="007328B0" w:rsidRPr="00CA31B8" w:rsidRDefault="007328B0" w:rsidP="00AA0147">
            <w:pPr>
              <w:pStyle w:val="TableParagraph"/>
              <w:spacing w:before="134" w:line="288" w:lineRule="auto"/>
              <w:ind w:left="74" w:right="0"/>
              <w:rPr>
                <w:sz w:val="26"/>
              </w:rPr>
            </w:pPr>
            <w:r w:rsidRPr="00CA31B8">
              <w:rPr>
                <w:sz w:val="26"/>
              </w:rPr>
              <w:t>Số điện thoại khách</w:t>
            </w:r>
          </w:p>
        </w:tc>
      </w:tr>
      <w:tr w:rsidR="007328B0" w:rsidRPr="00CA31B8" w14:paraId="6C419558" w14:textId="77777777" w:rsidTr="00772923">
        <w:trPr>
          <w:trHeight w:val="363"/>
          <w:jc w:val="center"/>
        </w:trPr>
        <w:tc>
          <w:tcPr>
            <w:tcW w:w="1644" w:type="pct"/>
            <w:shd w:val="clear" w:color="auto" w:fill="FFFFFF" w:themeFill="background1"/>
          </w:tcPr>
          <w:p w14:paraId="7C00959D" w14:textId="77777777" w:rsidR="007328B0" w:rsidRDefault="007328B0" w:rsidP="00AA0147">
            <w:pPr>
              <w:pStyle w:val="TableParagraph"/>
              <w:spacing w:before="142" w:line="288" w:lineRule="auto"/>
              <w:ind w:right="0"/>
              <w:rPr>
                <w:b/>
                <w:sz w:val="26"/>
              </w:rPr>
            </w:pPr>
            <w:r>
              <w:rPr>
                <w:b/>
                <w:sz w:val="26"/>
              </w:rPr>
              <w:t>email</w:t>
            </w:r>
          </w:p>
        </w:tc>
        <w:tc>
          <w:tcPr>
            <w:tcW w:w="1672" w:type="pct"/>
            <w:shd w:val="clear" w:color="auto" w:fill="FFFFFF" w:themeFill="background1"/>
          </w:tcPr>
          <w:p w14:paraId="3D78A46B" w14:textId="77777777" w:rsidR="007328B0" w:rsidRPr="00CA31B8" w:rsidRDefault="007328B0" w:rsidP="00AA0147">
            <w:pPr>
              <w:pStyle w:val="TableParagraph"/>
              <w:spacing w:before="134" w:line="288" w:lineRule="auto"/>
              <w:ind w:left="406" w:right="0"/>
              <w:rPr>
                <w:sz w:val="26"/>
              </w:rPr>
            </w:pPr>
            <w:r w:rsidRPr="00CA31B8">
              <w:rPr>
                <w:sz w:val="26"/>
              </w:rPr>
              <w:t>Varchar(255)</w:t>
            </w:r>
          </w:p>
        </w:tc>
        <w:tc>
          <w:tcPr>
            <w:tcW w:w="1684" w:type="pct"/>
            <w:shd w:val="clear" w:color="auto" w:fill="FFFFFF" w:themeFill="background1"/>
          </w:tcPr>
          <w:p w14:paraId="5848646D" w14:textId="77777777" w:rsidR="007328B0" w:rsidRPr="00CA31B8" w:rsidRDefault="007328B0" w:rsidP="00AA0147">
            <w:pPr>
              <w:pStyle w:val="TableParagraph"/>
              <w:spacing w:before="134" w:line="288" w:lineRule="auto"/>
              <w:ind w:left="74" w:right="0"/>
              <w:rPr>
                <w:sz w:val="26"/>
              </w:rPr>
            </w:pPr>
            <w:r>
              <w:rPr>
                <w:sz w:val="26"/>
              </w:rPr>
              <w:t>Email khách hàng</w:t>
            </w:r>
          </w:p>
        </w:tc>
      </w:tr>
    </w:tbl>
    <w:p w14:paraId="69E52536" w14:textId="77777777" w:rsidR="007B331E" w:rsidRDefault="007B331E" w:rsidP="00BF6B0F">
      <w:pPr>
        <w:spacing w:line="360" w:lineRule="auto"/>
        <w:ind w:left="288" w:right="288"/>
        <w:jc w:val="both"/>
        <w:rPr>
          <w:bCs/>
          <w:sz w:val="26"/>
          <w:szCs w:val="26"/>
        </w:rPr>
      </w:pPr>
    </w:p>
    <w:p w14:paraId="7FD6ADD2" w14:textId="77777777" w:rsidR="007B331E" w:rsidRDefault="007B331E" w:rsidP="00BF6B0F">
      <w:pPr>
        <w:spacing w:line="360" w:lineRule="auto"/>
        <w:ind w:left="288" w:right="288"/>
        <w:jc w:val="both"/>
        <w:rPr>
          <w:bCs/>
          <w:sz w:val="26"/>
          <w:szCs w:val="26"/>
        </w:rPr>
      </w:pPr>
    </w:p>
    <w:p w14:paraId="01C8FE45" w14:textId="77777777" w:rsidR="007B331E" w:rsidRDefault="007B331E" w:rsidP="00BF6B0F">
      <w:pPr>
        <w:spacing w:line="360" w:lineRule="auto"/>
        <w:ind w:left="288" w:right="288"/>
        <w:jc w:val="both"/>
        <w:rPr>
          <w:bCs/>
          <w:sz w:val="26"/>
          <w:szCs w:val="26"/>
        </w:rPr>
      </w:pPr>
    </w:p>
    <w:p w14:paraId="299C9E52" w14:textId="77777777" w:rsidR="007B331E" w:rsidRDefault="007B331E" w:rsidP="00BF6B0F">
      <w:pPr>
        <w:spacing w:line="360" w:lineRule="auto"/>
        <w:ind w:left="288" w:right="288"/>
        <w:jc w:val="both"/>
        <w:rPr>
          <w:bCs/>
          <w:sz w:val="26"/>
          <w:szCs w:val="26"/>
        </w:rPr>
      </w:pPr>
    </w:p>
    <w:p w14:paraId="596221D6" w14:textId="77777777" w:rsidR="007B331E" w:rsidRDefault="007B331E" w:rsidP="00BF6B0F">
      <w:pPr>
        <w:spacing w:line="360" w:lineRule="auto"/>
        <w:ind w:left="288" w:right="288"/>
        <w:jc w:val="both"/>
        <w:rPr>
          <w:bCs/>
          <w:sz w:val="26"/>
          <w:szCs w:val="26"/>
        </w:rPr>
      </w:pPr>
    </w:p>
    <w:p w14:paraId="674350D4" w14:textId="77777777" w:rsidR="007B331E" w:rsidRDefault="007B331E" w:rsidP="00BF6B0F">
      <w:pPr>
        <w:spacing w:line="360" w:lineRule="auto"/>
        <w:ind w:left="288" w:right="288"/>
        <w:jc w:val="both"/>
        <w:rPr>
          <w:bCs/>
          <w:sz w:val="26"/>
          <w:szCs w:val="26"/>
        </w:rPr>
      </w:pPr>
    </w:p>
    <w:p w14:paraId="15135BEF" w14:textId="77777777" w:rsidR="007B331E" w:rsidRDefault="007B331E" w:rsidP="00BF6B0F">
      <w:pPr>
        <w:spacing w:line="360" w:lineRule="auto"/>
        <w:ind w:left="288" w:right="288"/>
        <w:jc w:val="both"/>
        <w:rPr>
          <w:bCs/>
          <w:sz w:val="26"/>
          <w:szCs w:val="26"/>
        </w:rPr>
      </w:pPr>
    </w:p>
    <w:p w14:paraId="6B193DFD" w14:textId="77777777" w:rsidR="007B331E" w:rsidRDefault="007B331E" w:rsidP="00BF6B0F">
      <w:pPr>
        <w:spacing w:line="360" w:lineRule="auto"/>
        <w:ind w:left="288" w:right="288"/>
        <w:jc w:val="both"/>
        <w:rPr>
          <w:bCs/>
          <w:sz w:val="26"/>
          <w:szCs w:val="26"/>
        </w:rPr>
      </w:pPr>
    </w:p>
    <w:p w14:paraId="09FD1D63" w14:textId="22BA9600" w:rsidR="007328B0" w:rsidRPr="00EB7F66" w:rsidRDefault="007328B0" w:rsidP="00BF6B0F">
      <w:pPr>
        <w:spacing w:line="360" w:lineRule="auto"/>
        <w:ind w:left="288" w:right="288"/>
        <w:jc w:val="both"/>
        <w:rPr>
          <w:bCs/>
          <w:sz w:val="26"/>
          <w:szCs w:val="26"/>
        </w:rPr>
      </w:pPr>
      <w:r>
        <w:rPr>
          <w:bCs/>
          <w:sz w:val="26"/>
          <w:szCs w:val="26"/>
        </w:rPr>
        <w:t>Bảng v</w:t>
      </w:r>
      <w:r w:rsidR="000F2052">
        <w:rPr>
          <w:bCs/>
          <w:sz w:val="26"/>
          <w:szCs w:val="26"/>
        </w:rPr>
        <w:t>é</w:t>
      </w:r>
    </w:p>
    <w:p w14:paraId="03AF751A" w14:textId="77777777" w:rsidR="00A15F78" w:rsidRPr="00EB7F66" w:rsidRDefault="00A15F78" w:rsidP="00BF6B0F">
      <w:pPr>
        <w:spacing w:line="360" w:lineRule="auto"/>
        <w:ind w:left="288" w:right="288"/>
        <w:jc w:val="both"/>
        <w:rPr>
          <w:bCs/>
          <w:sz w:val="26"/>
          <w:szCs w:val="26"/>
        </w:rPr>
      </w:pP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89"/>
        <w:gridCol w:w="2323"/>
        <w:gridCol w:w="2344"/>
      </w:tblGrid>
      <w:tr w:rsidR="00BD71A7" w:rsidRPr="00CA31B8" w14:paraId="5BA855C5" w14:textId="77777777" w:rsidTr="00772923">
        <w:trPr>
          <w:trHeight w:val="627"/>
          <w:jc w:val="center"/>
        </w:trPr>
        <w:tc>
          <w:tcPr>
            <w:tcW w:w="1645" w:type="pct"/>
            <w:tcBorders>
              <w:bottom w:val="single" w:sz="18" w:space="0" w:color="4F81BC"/>
            </w:tcBorders>
            <w:shd w:val="clear" w:color="auto" w:fill="D0CECE" w:themeFill="background2" w:themeFillShade="E6"/>
          </w:tcPr>
          <w:p w14:paraId="16B7C61F" w14:textId="77777777" w:rsidR="00BD71A7" w:rsidRPr="00CA31B8" w:rsidRDefault="00BD71A7" w:rsidP="00AA0147">
            <w:pPr>
              <w:pStyle w:val="TableParagraph"/>
              <w:spacing w:before="165" w:line="288" w:lineRule="auto"/>
              <w:ind w:right="0"/>
              <w:rPr>
                <w:b/>
                <w:sz w:val="26"/>
              </w:rPr>
            </w:pPr>
            <w:r w:rsidRPr="00CA31B8">
              <w:rPr>
                <w:b/>
                <w:sz w:val="26"/>
              </w:rPr>
              <w:t>Tên trường</w:t>
            </w:r>
          </w:p>
        </w:tc>
        <w:tc>
          <w:tcPr>
            <w:tcW w:w="1670" w:type="pct"/>
            <w:tcBorders>
              <w:bottom w:val="single" w:sz="18" w:space="0" w:color="4F81BC"/>
            </w:tcBorders>
            <w:shd w:val="clear" w:color="auto" w:fill="D0CECE" w:themeFill="background2" w:themeFillShade="E6"/>
          </w:tcPr>
          <w:p w14:paraId="23384DEF" w14:textId="77777777" w:rsidR="00BD71A7" w:rsidRPr="00CA31B8" w:rsidRDefault="00BD71A7" w:rsidP="00AA0147">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shd w:val="clear" w:color="auto" w:fill="D0CECE" w:themeFill="background2" w:themeFillShade="E6"/>
          </w:tcPr>
          <w:p w14:paraId="421285EB" w14:textId="77777777" w:rsidR="00BD71A7" w:rsidRPr="00CA31B8" w:rsidRDefault="00BD71A7" w:rsidP="00AA0147">
            <w:pPr>
              <w:pStyle w:val="TableParagraph"/>
              <w:spacing w:before="165" w:line="288" w:lineRule="auto"/>
              <w:ind w:right="0"/>
              <w:rPr>
                <w:b/>
                <w:sz w:val="26"/>
              </w:rPr>
            </w:pPr>
            <w:r w:rsidRPr="00CA31B8">
              <w:rPr>
                <w:b/>
                <w:sz w:val="26"/>
              </w:rPr>
              <w:t>Mô tả</w:t>
            </w:r>
          </w:p>
        </w:tc>
      </w:tr>
      <w:tr w:rsidR="00BD71A7" w:rsidRPr="00CA31B8" w14:paraId="1598C4B0" w14:textId="77777777" w:rsidTr="00772923">
        <w:trPr>
          <w:trHeight w:val="520"/>
          <w:jc w:val="center"/>
        </w:trPr>
        <w:tc>
          <w:tcPr>
            <w:tcW w:w="1645" w:type="pct"/>
            <w:shd w:val="clear" w:color="auto" w:fill="FFFFFF" w:themeFill="background1"/>
          </w:tcPr>
          <w:p w14:paraId="64C8E644" w14:textId="77777777" w:rsidR="00BD71A7" w:rsidRPr="00CA31B8" w:rsidRDefault="00BD71A7" w:rsidP="00AA0147">
            <w:pPr>
              <w:pStyle w:val="TableParagraph"/>
              <w:spacing w:before="142" w:line="288" w:lineRule="auto"/>
              <w:ind w:right="0"/>
              <w:jc w:val="both"/>
              <w:rPr>
                <w:b/>
                <w:sz w:val="26"/>
              </w:rPr>
            </w:pPr>
            <w:r>
              <w:rPr>
                <w:b/>
                <w:sz w:val="26"/>
              </w:rPr>
              <w:t>mave</w:t>
            </w:r>
          </w:p>
        </w:tc>
        <w:tc>
          <w:tcPr>
            <w:tcW w:w="1670" w:type="pct"/>
            <w:shd w:val="clear" w:color="auto" w:fill="FFFFFF" w:themeFill="background1"/>
          </w:tcPr>
          <w:p w14:paraId="0A36B9AA" w14:textId="77777777" w:rsidR="00BD71A7" w:rsidRPr="00CA31B8" w:rsidRDefault="00BD71A7" w:rsidP="00AA0147">
            <w:pPr>
              <w:pStyle w:val="TableParagraph"/>
              <w:spacing w:before="103" w:line="288" w:lineRule="auto"/>
              <w:ind w:left="406" w:right="0"/>
              <w:rPr>
                <w:sz w:val="26"/>
              </w:rPr>
            </w:pPr>
            <w:r w:rsidRPr="00CA31B8">
              <w:rPr>
                <w:sz w:val="26"/>
              </w:rPr>
              <w:t>Varchar(255)</w:t>
            </w:r>
          </w:p>
        </w:tc>
        <w:tc>
          <w:tcPr>
            <w:tcW w:w="1685" w:type="pct"/>
            <w:shd w:val="clear" w:color="auto" w:fill="FFFFFF" w:themeFill="background1"/>
          </w:tcPr>
          <w:p w14:paraId="707D6501" w14:textId="77777777" w:rsidR="00BD71A7" w:rsidRPr="00CA31B8" w:rsidRDefault="00BD71A7" w:rsidP="00AA0147">
            <w:pPr>
              <w:pStyle w:val="TableParagraph"/>
              <w:spacing w:before="103" w:line="288" w:lineRule="auto"/>
              <w:ind w:left="71" w:right="0"/>
              <w:rPr>
                <w:sz w:val="26"/>
              </w:rPr>
            </w:pPr>
            <w:r>
              <w:rPr>
                <w:sz w:val="26"/>
              </w:rPr>
              <w:t>Mã vé</w:t>
            </w:r>
          </w:p>
        </w:tc>
      </w:tr>
      <w:tr w:rsidR="00BD71A7" w:rsidRPr="00CA31B8" w14:paraId="106FF24C" w14:textId="77777777" w:rsidTr="00772923">
        <w:trPr>
          <w:trHeight w:val="608"/>
          <w:jc w:val="center"/>
        </w:trPr>
        <w:tc>
          <w:tcPr>
            <w:tcW w:w="1645" w:type="pct"/>
            <w:shd w:val="clear" w:color="auto" w:fill="FFFFFF" w:themeFill="background1"/>
          </w:tcPr>
          <w:p w14:paraId="20BE4804" w14:textId="77777777" w:rsidR="00BD71A7" w:rsidRPr="00CA31B8" w:rsidRDefault="00BD71A7" w:rsidP="00AA0147">
            <w:pPr>
              <w:pStyle w:val="TableParagraph"/>
              <w:spacing w:before="142" w:line="288" w:lineRule="auto"/>
              <w:ind w:right="0"/>
              <w:jc w:val="both"/>
              <w:rPr>
                <w:b/>
                <w:sz w:val="26"/>
              </w:rPr>
            </w:pPr>
            <w:r>
              <w:rPr>
                <w:b/>
                <w:sz w:val="26"/>
              </w:rPr>
              <w:t>matau</w:t>
            </w:r>
          </w:p>
        </w:tc>
        <w:tc>
          <w:tcPr>
            <w:tcW w:w="1670" w:type="pct"/>
            <w:shd w:val="clear" w:color="auto" w:fill="FFFFFF" w:themeFill="background1"/>
          </w:tcPr>
          <w:p w14:paraId="3EDD7E25" w14:textId="77777777" w:rsidR="00BD71A7" w:rsidRPr="00CA31B8" w:rsidRDefault="00BD71A7" w:rsidP="00AA0147">
            <w:pPr>
              <w:pStyle w:val="TableParagraph"/>
              <w:spacing w:before="148" w:line="288" w:lineRule="auto"/>
              <w:ind w:left="406" w:right="0"/>
              <w:rPr>
                <w:sz w:val="26"/>
              </w:rPr>
            </w:pPr>
            <w:r w:rsidRPr="00CA31B8">
              <w:rPr>
                <w:sz w:val="26"/>
              </w:rPr>
              <w:t>Varchar(255)</w:t>
            </w:r>
          </w:p>
        </w:tc>
        <w:tc>
          <w:tcPr>
            <w:tcW w:w="1685" w:type="pct"/>
            <w:shd w:val="clear" w:color="auto" w:fill="FFFFFF" w:themeFill="background1"/>
          </w:tcPr>
          <w:p w14:paraId="523D303A" w14:textId="77777777" w:rsidR="00BD71A7" w:rsidRPr="00CA31B8" w:rsidRDefault="00BD71A7" w:rsidP="00AA0147">
            <w:pPr>
              <w:pStyle w:val="TableParagraph"/>
              <w:spacing w:before="148" w:line="288" w:lineRule="auto"/>
              <w:ind w:left="71" w:right="0"/>
              <w:rPr>
                <w:sz w:val="26"/>
              </w:rPr>
            </w:pPr>
            <w:r>
              <w:rPr>
                <w:sz w:val="26"/>
              </w:rPr>
              <w:t>Mã tàu</w:t>
            </w:r>
          </w:p>
        </w:tc>
      </w:tr>
      <w:tr w:rsidR="00BD71A7" w:rsidRPr="00CA31B8" w14:paraId="4913267C" w14:textId="77777777" w:rsidTr="00772923">
        <w:trPr>
          <w:trHeight w:val="563"/>
          <w:jc w:val="center"/>
        </w:trPr>
        <w:tc>
          <w:tcPr>
            <w:tcW w:w="1645" w:type="pct"/>
            <w:shd w:val="clear" w:color="auto" w:fill="FFFFFF" w:themeFill="background1"/>
          </w:tcPr>
          <w:p w14:paraId="31AEFD31" w14:textId="77777777" w:rsidR="00BD71A7" w:rsidRPr="00CA31B8" w:rsidRDefault="00BD71A7" w:rsidP="00AA0147">
            <w:pPr>
              <w:pStyle w:val="TableParagraph"/>
              <w:spacing w:before="142" w:line="288" w:lineRule="auto"/>
              <w:ind w:right="0"/>
              <w:jc w:val="both"/>
              <w:rPr>
                <w:b/>
                <w:sz w:val="26"/>
              </w:rPr>
            </w:pPr>
            <w:r>
              <w:rPr>
                <w:b/>
                <w:sz w:val="26"/>
              </w:rPr>
              <w:t>matoa</w:t>
            </w:r>
          </w:p>
        </w:tc>
        <w:tc>
          <w:tcPr>
            <w:tcW w:w="1670" w:type="pct"/>
            <w:shd w:val="clear" w:color="auto" w:fill="FFFFFF" w:themeFill="background1"/>
          </w:tcPr>
          <w:p w14:paraId="21340164" w14:textId="77777777" w:rsidR="00BD71A7" w:rsidRPr="00CA31B8" w:rsidRDefault="00BD71A7" w:rsidP="00AA0147">
            <w:pPr>
              <w:pStyle w:val="TableParagraph"/>
              <w:spacing w:before="124" w:line="288" w:lineRule="auto"/>
              <w:ind w:left="406" w:right="0"/>
              <w:rPr>
                <w:sz w:val="26"/>
              </w:rPr>
            </w:pPr>
            <w:r w:rsidRPr="00CA31B8">
              <w:rPr>
                <w:sz w:val="26"/>
              </w:rPr>
              <w:t>Varchar(255)</w:t>
            </w:r>
          </w:p>
        </w:tc>
        <w:tc>
          <w:tcPr>
            <w:tcW w:w="1685" w:type="pct"/>
            <w:shd w:val="clear" w:color="auto" w:fill="FFFFFF" w:themeFill="background1"/>
          </w:tcPr>
          <w:p w14:paraId="632622D5" w14:textId="77777777" w:rsidR="00BD71A7" w:rsidRPr="00CA31B8" w:rsidRDefault="00BD71A7" w:rsidP="00AA0147">
            <w:pPr>
              <w:pStyle w:val="TableParagraph"/>
              <w:spacing w:before="124" w:line="288" w:lineRule="auto"/>
              <w:ind w:right="0"/>
              <w:rPr>
                <w:sz w:val="26"/>
              </w:rPr>
            </w:pPr>
            <w:r>
              <w:rPr>
                <w:sz w:val="26"/>
              </w:rPr>
              <w:t>Mã toa</w:t>
            </w:r>
          </w:p>
        </w:tc>
      </w:tr>
      <w:tr w:rsidR="00BD71A7" w:rsidRPr="00CA31B8" w14:paraId="4077AE07" w14:textId="77777777" w:rsidTr="00772923">
        <w:trPr>
          <w:trHeight w:val="599"/>
          <w:jc w:val="center"/>
        </w:trPr>
        <w:tc>
          <w:tcPr>
            <w:tcW w:w="1645" w:type="pct"/>
            <w:shd w:val="clear" w:color="auto" w:fill="FFFFFF" w:themeFill="background1"/>
          </w:tcPr>
          <w:p w14:paraId="7EB84C78" w14:textId="77777777" w:rsidR="00BD71A7" w:rsidRPr="00CA31B8" w:rsidRDefault="00BD71A7" w:rsidP="00AA0147">
            <w:pPr>
              <w:pStyle w:val="TableParagraph"/>
              <w:spacing w:before="142" w:line="288" w:lineRule="auto"/>
              <w:ind w:right="0"/>
              <w:jc w:val="both"/>
              <w:rPr>
                <w:b/>
                <w:sz w:val="26"/>
              </w:rPr>
            </w:pPr>
            <w:r>
              <w:rPr>
                <w:b/>
                <w:sz w:val="26"/>
              </w:rPr>
              <w:t>soghe</w:t>
            </w:r>
          </w:p>
        </w:tc>
        <w:tc>
          <w:tcPr>
            <w:tcW w:w="1670" w:type="pct"/>
            <w:shd w:val="clear" w:color="auto" w:fill="FFFFFF" w:themeFill="background1"/>
          </w:tcPr>
          <w:p w14:paraId="7F5A873C" w14:textId="77777777" w:rsidR="00BD71A7" w:rsidRPr="00CA31B8" w:rsidRDefault="00BD71A7" w:rsidP="00AA0147">
            <w:pPr>
              <w:pStyle w:val="TableParagraph"/>
              <w:spacing w:before="143" w:line="288" w:lineRule="auto"/>
              <w:ind w:left="406" w:right="0"/>
              <w:rPr>
                <w:sz w:val="26"/>
              </w:rPr>
            </w:pPr>
            <w:r w:rsidRPr="00CA31B8">
              <w:rPr>
                <w:sz w:val="26"/>
              </w:rPr>
              <w:t>Varchar(255)</w:t>
            </w:r>
          </w:p>
        </w:tc>
        <w:tc>
          <w:tcPr>
            <w:tcW w:w="1685" w:type="pct"/>
            <w:shd w:val="clear" w:color="auto" w:fill="FFFFFF" w:themeFill="background1"/>
          </w:tcPr>
          <w:p w14:paraId="4F02FB83" w14:textId="77777777" w:rsidR="00BD71A7" w:rsidRPr="00CA31B8" w:rsidRDefault="00BD71A7" w:rsidP="00AA0147">
            <w:pPr>
              <w:pStyle w:val="TableParagraph"/>
              <w:spacing w:before="120" w:line="288" w:lineRule="auto"/>
              <w:ind w:left="74" w:right="0"/>
              <w:rPr>
                <w:sz w:val="26"/>
              </w:rPr>
            </w:pPr>
            <w:r>
              <w:rPr>
                <w:sz w:val="26"/>
              </w:rPr>
              <w:t>Số ghế</w:t>
            </w:r>
          </w:p>
        </w:tc>
      </w:tr>
      <w:tr w:rsidR="00BD71A7" w:rsidRPr="00CA31B8" w14:paraId="7A811636" w14:textId="77777777" w:rsidTr="00772923">
        <w:trPr>
          <w:trHeight w:val="582"/>
          <w:jc w:val="center"/>
        </w:trPr>
        <w:tc>
          <w:tcPr>
            <w:tcW w:w="1645" w:type="pct"/>
            <w:shd w:val="clear" w:color="auto" w:fill="FFFFFF" w:themeFill="background1"/>
          </w:tcPr>
          <w:p w14:paraId="4A5C096D" w14:textId="77777777" w:rsidR="00BD71A7" w:rsidRPr="00CA31B8" w:rsidRDefault="00BD71A7" w:rsidP="00AA0147">
            <w:pPr>
              <w:pStyle w:val="TableParagraph"/>
              <w:spacing w:before="142" w:line="288" w:lineRule="auto"/>
              <w:ind w:right="0"/>
              <w:jc w:val="both"/>
              <w:rPr>
                <w:b/>
                <w:sz w:val="26"/>
              </w:rPr>
            </w:pPr>
            <w:r>
              <w:rPr>
                <w:b/>
                <w:sz w:val="26"/>
              </w:rPr>
              <w:t>malichtrinh</w:t>
            </w:r>
          </w:p>
        </w:tc>
        <w:tc>
          <w:tcPr>
            <w:tcW w:w="1670" w:type="pct"/>
            <w:shd w:val="clear" w:color="auto" w:fill="FFFFFF" w:themeFill="background1"/>
          </w:tcPr>
          <w:p w14:paraId="47E26DFE" w14:textId="77777777" w:rsidR="00BD71A7" w:rsidRPr="00CA31B8" w:rsidRDefault="00BD71A7"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54A2897B" w14:textId="77777777" w:rsidR="00BD71A7" w:rsidRPr="00CA31B8" w:rsidRDefault="00BD71A7" w:rsidP="00AA0147">
            <w:pPr>
              <w:pStyle w:val="TableParagraph"/>
              <w:spacing w:before="134" w:line="288" w:lineRule="auto"/>
              <w:ind w:left="74" w:right="0"/>
              <w:rPr>
                <w:sz w:val="26"/>
              </w:rPr>
            </w:pPr>
            <w:r>
              <w:rPr>
                <w:sz w:val="26"/>
              </w:rPr>
              <w:t>Mã lịch trình</w:t>
            </w:r>
          </w:p>
        </w:tc>
      </w:tr>
      <w:tr w:rsidR="00BD71A7" w:rsidRPr="00CA31B8" w14:paraId="714FADD4" w14:textId="77777777" w:rsidTr="00772923">
        <w:trPr>
          <w:trHeight w:val="582"/>
          <w:jc w:val="center"/>
        </w:trPr>
        <w:tc>
          <w:tcPr>
            <w:tcW w:w="1645" w:type="pct"/>
            <w:shd w:val="clear" w:color="auto" w:fill="FFFFFF" w:themeFill="background1"/>
          </w:tcPr>
          <w:p w14:paraId="453E105A" w14:textId="642E71B1" w:rsidR="00BD71A7" w:rsidRDefault="00BD71A7" w:rsidP="00AA0147">
            <w:pPr>
              <w:pStyle w:val="TableParagraph"/>
              <w:spacing w:before="142" w:line="288" w:lineRule="auto"/>
              <w:ind w:right="0"/>
              <w:jc w:val="both"/>
              <w:rPr>
                <w:b/>
                <w:sz w:val="26"/>
              </w:rPr>
            </w:pPr>
            <w:r>
              <w:rPr>
                <w:b/>
                <w:sz w:val="26"/>
              </w:rPr>
              <w:t>m</w:t>
            </w:r>
            <w:r w:rsidR="009A3562">
              <w:rPr>
                <w:b/>
                <w:sz w:val="26"/>
              </w:rPr>
              <w:t>aphieu</w:t>
            </w:r>
          </w:p>
        </w:tc>
        <w:tc>
          <w:tcPr>
            <w:tcW w:w="1670" w:type="pct"/>
            <w:shd w:val="clear" w:color="auto" w:fill="FFFFFF" w:themeFill="background1"/>
          </w:tcPr>
          <w:p w14:paraId="7906148C" w14:textId="77777777" w:rsidR="00BD71A7" w:rsidRPr="00CA31B8" w:rsidRDefault="00BD71A7"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794F467A" w14:textId="202ED5C6" w:rsidR="00BD71A7" w:rsidRPr="00CA31B8" w:rsidRDefault="00BD71A7" w:rsidP="00AA0147">
            <w:pPr>
              <w:pStyle w:val="TableParagraph"/>
              <w:spacing w:before="134" w:line="288" w:lineRule="auto"/>
              <w:ind w:left="74" w:right="0"/>
              <w:rPr>
                <w:sz w:val="26"/>
              </w:rPr>
            </w:pPr>
            <w:r>
              <w:rPr>
                <w:sz w:val="26"/>
              </w:rPr>
              <w:t xml:space="preserve">Mã </w:t>
            </w:r>
            <w:r w:rsidR="009A3562">
              <w:rPr>
                <w:sz w:val="26"/>
              </w:rPr>
              <w:t xml:space="preserve">phiếu </w:t>
            </w:r>
            <w:r w:rsidR="000C4432">
              <w:rPr>
                <w:sz w:val="26"/>
              </w:rPr>
              <w:t>đặt vé</w:t>
            </w:r>
          </w:p>
        </w:tc>
      </w:tr>
      <w:tr w:rsidR="00BD71A7" w14:paraId="49495F89" w14:textId="77777777" w:rsidTr="00772923">
        <w:trPr>
          <w:trHeight w:val="582"/>
          <w:jc w:val="center"/>
        </w:trPr>
        <w:tc>
          <w:tcPr>
            <w:tcW w:w="1645" w:type="pct"/>
            <w:shd w:val="clear" w:color="auto" w:fill="FFFFFF" w:themeFill="background1"/>
          </w:tcPr>
          <w:p w14:paraId="18CC936E" w14:textId="77777777" w:rsidR="00BD71A7" w:rsidRDefault="00BD71A7" w:rsidP="00AA0147">
            <w:pPr>
              <w:pStyle w:val="TableParagraph"/>
              <w:spacing w:before="142" w:line="288" w:lineRule="auto"/>
              <w:ind w:right="0"/>
              <w:jc w:val="both"/>
              <w:rPr>
                <w:b/>
                <w:sz w:val="26"/>
              </w:rPr>
            </w:pPr>
            <w:r>
              <w:rPr>
                <w:b/>
                <w:sz w:val="26"/>
              </w:rPr>
              <w:t>tenkh</w:t>
            </w:r>
          </w:p>
        </w:tc>
        <w:tc>
          <w:tcPr>
            <w:tcW w:w="1670" w:type="pct"/>
            <w:shd w:val="clear" w:color="auto" w:fill="FFFFFF" w:themeFill="background1"/>
          </w:tcPr>
          <w:p w14:paraId="7B40AEB6" w14:textId="77777777" w:rsidR="00BD71A7" w:rsidRPr="00CA31B8" w:rsidRDefault="00BD71A7"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7B7B6E74" w14:textId="77777777" w:rsidR="00BD71A7" w:rsidRDefault="00BD71A7" w:rsidP="00AA0147">
            <w:pPr>
              <w:pStyle w:val="TableParagraph"/>
              <w:spacing w:before="134" w:line="288" w:lineRule="auto"/>
              <w:ind w:left="74" w:right="0"/>
              <w:rPr>
                <w:sz w:val="26"/>
              </w:rPr>
            </w:pPr>
            <w:r>
              <w:rPr>
                <w:sz w:val="26"/>
              </w:rPr>
              <w:t>Tên khách hàng</w:t>
            </w:r>
          </w:p>
        </w:tc>
      </w:tr>
      <w:tr w:rsidR="00BD71A7" w14:paraId="6E5DEA2B" w14:textId="77777777" w:rsidTr="00772923">
        <w:trPr>
          <w:trHeight w:val="582"/>
          <w:jc w:val="center"/>
        </w:trPr>
        <w:tc>
          <w:tcPr>
            <w:tcW w:w="1645" w:type="pct"/>
            <w:shd w:val="clear" w:color="auto" w:fill="FFFFFF" w:themeFill="background1"/>
          </w:tcPr>
          <w:p w14:paraId="1EE2ED4D" w14:textId="77777777" w:rsidR="00BD71A7" w:rsidRDefault="00BD71A7" w:rsidP="00AA0147">
            <w:pPr>
              <w:pStyle w:val="TableParagraph"/>
              <w:spacing w:before="142" w:line="288" w:lineRule="auto"/>
              <w:ind w:right="0"/>
              <w:jc w:val="both"/>
              <w:rPr>
                <w:b/>
                <w:sz w:val="26"/>
              </w:rPr>
            </w:pPr>
            <w:r>
              <w:rPr>
                <w:b/>
                <w:sz w:val="26"/>
              </w:rPr>
              <w:t>giave</w:t>
            </w:r>
          </w:p>
        </w:tc>
        <w:tc>
          <w:tcPr>
            <w:tcW w:w="1670" w:type="pct"/>
            <w:shd w:val="clear" w:color="auto" w:fill="FFFFFF" w:themeFill="background1"/>
          </w:tcPr>
          <w:p w14:paraId="02B67759" w14:textId="77777777" w:rsidR="00BD71A7" w:rsidRPr="00CA31B8" w:rsidRDefault="00BD71A7"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2D0D32AD" w14:textId="77777777" w:rsidR="00BD71A7" w:rsidRDefault="00BD71A7" w:rsidP="00AA0147">
            <w:pPr>
              <w:pStyle w:val="TableParagraph"/>
              <w:spacing w:before="134" w:line="288" w:lineRule="auto"/>
              <w:ind w:left="74" w:right="0"/>
              <w:rPr>
                <w:sz w:val="26"/>
              </w:rPr>
            </w:pPr>
            <w:r>
              <w:rPr>
                <w:sz w:val="26"/>
              </w:rPr>
              <w:t>Giá vé</w:t>
            </w:r>
          </w:p>
        </w:tc>
      </w:tr>
      <w:tr w:rsidR="00BD71A7" w14:paraId="05446F51" w14:textId="77777777" w:rsidTr="00772923">
        <w:trPr>
          <w:trHeight w:val="582"/>
          <w:jc w:val="center"/>
        </w:trPr>
        <w:tc>
          <w:tcPr>
            <w:tcW w:w="1645" w:type="pct"/>
            <w:shd w:val="clear" w:color="auto" w:fill="FFFFFF" w:themeFill="background1"/>
          </w:tcPr>
          <w:p w14:paraId="23ED63DE" w14:textId="77777777" w:rsidR="00BD71A7" w:rsidRDefault="00BD71A7" w:rsidP="00AA0147">
            <w:pPr>
              <w:pStyle w:val="TableParagraph"/>
              <w:spacing w:before="142" w:line="288" w:lineRule="auto"/>
              <w:ind w:right="0"/>
              <w:jc w:val="both"/>
              <w:rPr>
                <w:b/>
                <w:sz w:val="26"/>
              </w:rPr>
            </w:pPr>
            <w:r>
              <w:rPr>
                <w:b/>
                <w:sz w:val="26"/>
              </w:rPr>
              <w:t>tinhtrang</w:t>
            </w:r>
          </w:p>
        </w:tc>
        <w:tc>
          <w:tcPr>
            <w:tcW w:w="1670" w:type="pct"/>
            <w:shd w:val="clear" w:color="auto" w:fill="FFFFFF" w:themeFill="background1"/>
          </w:tcPr>
          <w:p w14:paraId="651CF305" w14:textId="77777777" w:rsidR="00BD71A7" w:rsidRDefault="00BD71A7"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22A3E993" w14:textId="77777777" w:rsidR="00BD71A7" w:rsidRDefault="00BD71A7" w:rsidP="00AA0147">
            <w:pPr>
              <w:pStyle w:val="TableParagraph"/>
              <w:spacing w:before="134" w:line="288" w:lineRule="auto"/>
              <w:ind w:left="74" w:right="0"/>
              <w:rPr>
                <w:sz w:val="26"/>
              </w:rPr>
            </w:pPr>
            <w:r>
              <w:rPr>
                <w:sz w:val="26"/>
              </w:rPr>
              <w:t>Tình trang</w:t>
            </w:r>
          </w:p>
        </w:tc>
      </w:tr>
    </w:tbl>
    <w:p w14:paraId="7A367873" w14:textId="67941260" w:rsidR="00BD71A7" w:rsidRDefault="00323EAF" w:rsidP="00BF6B0F">
      <w:pPr>
        <w:spacing w:line="360" w:lineRule="auto"/>
        <w:ind w:left="288" w:right="288"/>
        <w:jc w:val="both"/>
        <w:rPr>
          <w:sz w:val="28"/>
          <w:szCs w:val="28"/>
        </w:rPr>
      </w:pPr>
      <w:r>
        <w:rPr>
          <w:sz w:val="28"/>
          <w:szCs w:val="28"/>
        </w:rPr>
        <w:t xml:space="preserve">Bảng </w:t>
      </w:r>
      <w:r w:rsidR="00422A35">
        <w:rPr>
          <w:sz w:val="28"/>
          <w:szCs w:val="28"/>
        </w:rPr>
        <w:t>ghế</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697"/>
        <w:gridCol w:w="2652"/>
        <w:gridCol w:w="2673"/>
      </w:tblGrid>
      <w:tr w:rsidR="00717B3E" w:rsidRPr="00CA31B8" w14:paraId="07841476" w14:textId="77777777" w:rsidTr="00FB39D3">
        <w:trPr>
          <w:trHeight w:val="627"/>
          <w:jc w:val="center"/>
        </w:trPr>
        <w:tc>
          <w:tcPr>
            <w:tcW w:w="1209" w:type="pct"/>
            <w:tcBorders>
              <w:bottom w:val="single" w:sz="18" w:space="0" w:color="4F81BC"/>
            </w:tcBorders>
            <w:shd w:val="clear" w:color="auto" w:fill="D0CECE" w:themeFill="background2" w:themeFillShade="E6"/>
          </w:tcPr>
          <w:p w14:paraId="505F2D00" w14:textId="77777777" w:rsidR="00717B3E" w:rsidRPr="00CA31B8" w:rsidRDefault="00717B3E" w:rsidP="00AA0147">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shd w:val="clear" w:color="auto" w:fill="D0CECE" w:themeFill="background2" w:themeFillShade="E6"/>
          </w:tcPr>
          <w:p w14:paraId="6E4E2965" w14:textId="77777777" w:rsidR="00717B3E" w:rsidRPr="00CA31B8" w:rsidRDefault="00717B3E" w:rsidP="00AA0147">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shd w:val="clear" w:color="auto" w:fill="D0CECE" w:themeFill="background2" w:themeFillShade="E6"/>
          </w:tcPr>
          <w:p w14:paraId="47970412" w14:textId="77777777" w:rsidR="00717B3E" w:rsidRPr="00CA31B8" w:rsidRDefault="00717B3E" w:rsidP="00AA0147">
            <w:pPr>
              <w:pStyle w:val="TableParagraph"/>
              <w:spacing w:before="90" w:line="288" w:lineRule="auto"/>
              <w:ind w:right="0"/>
              <w:rPr>
                <w:b/>
                <w:sz w:val="26"/>
              </w:rPr>
            </w:pPr>
            <w:r w:rsidRPr="00CA31B8">
              <w:rPr>
                <w:b/>
                <w:sz w:val="26"/>
              </w:rPr>
              <w:t>Mô tả</w:t>
            </w:r>
          </w:p>
        </w:tc>
      </w:tr>
      <w:tr w:rsidR="00717B3E" w:rsidRPr="00CA31B8" w14:paraId="2443FBA7" w14:textId="77777777" w:rsidTr="00772923">
        <w:trPr>
          <w:trHeight w:val="459"/>
          <w:jc w:val="center"/>
        </w:trPr>
        <w:tc>
          <w:tcPr>
            <w:tcW w:w="1209" w:type="pct"/>
            <w:tcBorders>
              <w:top w:val="single" w:sz="18" w:space="0" w:color="4F81BC"/>
            </w:tcBorders>
            <w:shd w:val="clear" w:color="auto" w:fill="FFFFFF" w:themeFill="background1"/>
          </w:tcPr>
          <w:p w14:paraId="7111B840" w14:textId="77777777" w:rsidR="00717B3E" w:rsidRPr="00CA31B8" w:rsidRDefault="00717B3E" w:rsidP="00AA0147">
            <w:pPr>
              <w:pStyle w:val="TableParagraph"/>
              <w:spacing w:before="69" w:line="288" w:lineRule="auto"/>
              <w:ind w:right="0"/>
              <w:rPr>
                <w:b/>
                <w:sz w:val="26"/>
              </w:rPr>
            </w:pPr>
            <w:r>
              <w:rPr>
                <w:b/>
                <w:sz w:val="26"/>
              </w:rPr>
              <w:t>id</w:t>
            </w:r>
          </w:p>
        </w:tc>
        <w:tc>
          <w:tcPr>
            <w:tcW w:w="1888" w:type="pct"/>
            <w:tcBorders>
              <w:top w:val="single" w:sz="18" w:space="0" w:color="4F81BC"/>
            </w:tcBorders>
            <w:shd w:val="clear" w:color="auto" w:fill="FFFFFF" w:themeFill="background1"/>
          </w:tcPr>
          <w:p w14:paraId="4FD650BB" w14:textId="77777777" w:rsidR="00717B3E" w:rsidRPr="00CA31B8" w:rsidRDefault="00717B3E" w:rsidP="00AA0147">
            <w:pPr>
              <w:pStyle w:val="TableParagraph"/>
              <w:spacing w:before="61" w:line="288" w:lineRule="auto"/>
              <w:ind w:left="406" w:right="0"/>
              <w:rPr>
                <w:sz w:val="26"/>
              </w:rPr>
            </w:pPr>
            <w:r>
              <w:rPr>
                <w:sz w:val="26"/>
              </w:rPr>
              <w:t>int</w:t>
            </w:r>
            <w:r w:rsidRPr="00CA31B8">
              <w:rPr>
                <w:sz w:val="26"/>
              </w:rPr>
              <w:t>(255)</w:t>
            </w:r>
          </w:p>
        </w:tc>
        <w:tc>
          <w:tcPr>
            <w:tcW w:w="1903" w:type="pct"/>
            <w:tcBorders>
              <w:top w:val="single" w:sz="18" w:space="0" w:color="4F81BC"/>
            </w:tcBorders>
            <w:shd w:val="clear" w:color="auto" w:fill="FFFFFF" w:themeFill="background1"/>
          </w:tcPr>
          <w:p w14:paraId="6BE3FBE9" w14:textId="77777777" w:rsidR="00717B3E" w:rsidRPr="00CA31B8" w:rsidRDefault="00717B3E" w:rsidP="00AA0147">
            <w:pPr>
              <w:pStyle w:val="TableParagraph"/>
              <w:spacing w:before="61" w:line="288" w:lineRule="auto"/>
              <w:ind w:left="73" w:right="0"/>
              <w:rPr>
                <w:sz w:val="26"/>
              </w:rPr>
            </w:pPr>
            <w:r>
              <w:rPr>
                <w:sz w:val="26"/>
              </w:rPr>
              <w:t>Mã kiểu ghế</w:t>
            </w:r>
          </w:p>
        </w:tc>
      </w:tr>
      <w:tr w:rsidR="00717B3E" w:rsidRPr="00CA31B8" w14:paraId="32C0AE27" w14:textId="77777777" w:rsidTr="00772923">
        <w:trPr>
          <w:trHeight w:val="520"/>
          <w:jc w:val="center"/>
        </w:trPr>
        <w:tc>
          <w:tcPr>
            <w:tcW w:w="1209" w:type="pct"/>
            <w:shd w:val="clear" w:color="auto" w:fill="FFFFFF" w:themeFill="background1"/>
          </w:tcPr>
          <w:p w14:paraId="5F19FF9F" w14:textId="77777777" w:rsidR="00717B3E" w:rsidRPr="00CA31B8" w:rsidRDefault="00717B3E" w:rsidP="00AA0147">
            <w:pPr>
              <w:pStyle w:val="TableParagraph"/>
              <w:spacing w:before="35" w:line="288" w:lineRule="auto"/>
              <w:ind w:left="0" w:right="0"/>
              <w:rPr>
                <w:b/>
                <w:sz w:val="26"/>
              </w:rPr>
            </w:pPr>
            <w:r>
              <w:rPr>
                <w:b/>
                <w:sz w:val="26"/>
              </w:rPr>
              <w:t>soghe</w:t>
            </w:r>
          </w:p>
        </w:tc>
        <w:tc>
          <w:tcPr>
            <w:tcW w:w="1888" w:type="pct"/>
            <w:shd w:val="clear" w:color="auto" w:fill="FFFFFF" w:themeFill="background1"/>
          </w:tcPr>
          <w:p w14:paraId="03705B52" w14:textId="77777777" w:rsidR="00717B3E" w:rsidRPr="00CA31B8" w:rsidRDefault="00717B3E" w:rsidP="00AA0147">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shd w:val="clear" w:color="auto" w:fill="FFFFFF" w:themeFill="background1"/>
          </w:tcPr>
          <w:p w14:paraId="086C0321" w14:textId="77777777" w:rsidR="00717B3E" w:rsidRPr="00CA31B8" w:rsidRDefault="00717B3E" w:rsidP="00AA0147">
            <w:pPr>
              <w:pStyle w:val="TableParagraph"/>
              <w:spacing w:before="28" w:line="288" w:lineRule="auto"/>
              <w:ind w:left="71" w:right="0"/>
              <w:rPr>
                <w:sz w:val="26"/>
              </w:rPr>
            </w:pPr>
            <w:r>
              <w:rPr>
                <w:sz w:val="26"/>
              </w:rPr>
              <w:t>Số ghế</w:t>
            </w:r>
          </w:p>
        </w:tc>
      </w:tr>
      <w:tr w:rsidR="00717B3E" w14:paraId="1BE15D60" w14:textId="77777777" w:rsidTr="00772923">
        <w:trPr>
          <w:trHeight w:val="520"/>
          <w:jc w:val="center"/>
        </w:trPr>
        <w:tc>
          <w:tcPr>
            <w:tcW w:w="1209" w:type="pct"/>
            <w:shd w:val="clear" w:color="auto" w:fill="FFFFFF" w:themeFill="background1"/>
          </w:tcPr>
          <w:p w14:paraId="24E5EB9B" w14:textId="77777777" w:rsidR="00717B3E" w:rsidRDefault="00717B3E" w:rsidP="00AA0147">
            <w:pPr>
              <w:pStyle w:val="TableParagraph"/>
              <w:spacing w:before="35" w:line="288" w:lineRule="auto"/>
              <w:ind w:left="0" w:right="0"/>
              <w:rPr>
                <w:b/>
                <w:sz w:val="26"/>
              </w:rPr>
            </w:pPr>
            <w:r>
              <w:rPr>
                <w:b/>
                <w:sz w:val="26"/>
              </w:rPr>
              <w:t>toa_id</w:t>
            </w:r>
          </w:p>
        </w:tc>
        <w:tc>
          <w:tcPr>
            <w:tcW w:w="1888" w:type="pct"/>
            <w:shd w:val="clear" w:color="auto" w:fill="FFFFFF" w:themeFill="background1"/>
          </w:tcPr>
          <w:p w14:paraId="238C6031" w14:textId="77777777" w:rsidR="00717B3E" w:rsidRPr="00CA31B8" w:rsidRDefault="00717B3E" w:rsidP="00AA0147">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shd w:val="clear" w:color="auto" w:fill="FFFFFF" w:themeFill="background1"/>
          </w:tcPr>
          <w:p w14:paraId="5B530B32" w14:textId="77777777" w:rsidR="00717B3E" w:rsidRDefault="00717B3E" w:rsidP="00AA0147">
            <w:pPr>
              <w:pStyle w:val="TableParagraph"/>
              <w:spacing w:before="28" w:line="288" w:lineRule="auto"/>
              <w:ind w:left="71" w:right="0"/>
              <w:rPr>
                <w:sz w:val="26"/>
              </w:rPr>
            </w:pPr>
            <w:r>
              <w:rPr>
                <w:sz w:val="26"/>
              </w:rPr>
              <w:t xml:space="preserve">Khóa ngoại </w:t>
            </w:r>
          </w:p>
        </w:tc>
      </w:tr>
    </w:tbl>
    <w:p w14:paraId="5FDEFFFB" w14:textId="77777777" w:rsidR="00324D66" w:rsidRDefault="00324D66" w:rsidP="00EA6700">
      <w:pPr>
        <w:tabs>
          <w:tab w:val="left" w:pos="2547"/>
        </w:tabs>
        <w:spacing w:line="360" w:lineRule="auto"/>
        <w:ind w:left="288" w:right="288"/>
        <w:jc w:val="both"/>
        <w:rPr>
          <w:bCs/>
          <w:sz w:val="26"/>
          <w:szCs w:val="26"/>
        </w:rPr>
      </w:pPr>
    </w:p>
    <w:p w14:paraId="23240CD4" w14:textId="77777777" w:rsidR="00324D66" w:rsidRDefault="00324D66" w:rsidP="00EA6700">
      <w:pPr>
        <w:tabs>
          <w:tab w:val="left" w:pos="2547"/>
        </w:tabs>
        <w:spacing w:line="360" w:lineRule="auto"/>
        <w:ind w:left="288" w:right="288"/>
        <w:jc w:val="both"/>
        <w:rPr>
          <w:bCs/>
          <w:sz w:val="26"/>
          <w:szCs w:val="26"/>
        </w:rPr>
      </w:pPr>
    </w:p>
    <w:p w14:paraId="546D9E1C" w14:textId="77777777" w:rsidR="00324D66" w:rsidRDefault="00324D66" w:rsidP="00EA6700">
      <w:pPr>
        <w:tabs>
          <w:tab w:val="left" w:pos="2547"/>
        </w:tabs>
        <w:spacing w:line="360" w:lineRule="auto"/>
        <w:ind w:left="288" w:right="288"/>
        <w:jc w:val="both"/>
        <w:rPr>
          <w:bCs/>
          <w:sz w:val="26"/>
          <w:szCs w:val="26"/>
        </w:rPr>
      </w:pPr>
    </w:p>
    <w:p w14:paraId="7BCCA0AA" w14:textId="77777777" w:rsidR="00324D66" w:rsidRDefault="00324D66" w:rsidP="00EA6700">
      <w:pPr>
        <w:tabs>
          <w:tab w:val="left" w:pos="2547"/>
        </w:tabs>
        <w:spacing w:line="360" w:lineRule="auto"/>
        <w:ind w:left="288" w:right="288"/>
        <w:jc w:val="both"/>
        <w:rPr>
          <w:bCs/>
          <w:sz w:val="26"/>
          <w:szCs w:val="26"/>
        </w:rPr>
      </w:pPr>
    </w:p>
    <w:p w14:paraId="51F43AAC" w14:textId="77777777" w:rsidR="00324D66" w:rsidRDefault="00324D66" w:rsidP="00EA6700">
      <w:pPr>
        <w:tabs>
          <w:tab w:val="left" w:pos="2547"/>
        </w:tabs>
        <w:spacing w:line="360" w:lineRule="auto"/>
        <w:ind w:left="288" w:right="288"/>
        <w:jc w:val="both"/>
        <w:rPr>
          <w:bCs/>
          <w:sz w:val="26"/>
          <w:szCs w:val="26"/>
        </w:rPr>
      </w:pPr>
    </w:p>
    <w:p w14:paraId="2B156D9C" w14:textId="77777777" w:rsidR="00324D66" w:rsidRDefault="00324D66" w:rsidP="00EA6700">
      <w:pPr>
        <w:tabs>
          <w:tab w:val="left" w:pos="2547"/>
        </w:tabs>
        <w:spacing w:line="360" w:lineRule="auto"/>
        <w:ind w:left="288" w:right="288"/>
        <w:jc w:val="both"/>
        <w:rPr>
          <w:bCs/>
          <w:sz w:val="26"/>
          <w:szCs w:val="26"/>
        </w:rPr>
      </w:pPr>
    </w:p>
    <w:p w14:paraId="59A5B00E" w14:textId="1B1FB953" w:rsidR="00323EAF" w:rsidRDefault="00717B3E" w:rsidP="00EA6700">
      <w:pPr>
        <w:tabs>
          <w:tab w:val="left" w:pos="2547"/>
        </w:tabs>
        <w:spacing w:line="360" w:lineRule="auto"/>
        <w:ind w:left="288" w:right="288"/>
        <w:jc w:val="both"/>
        <w:rPr>
          <w:bCs/>
          <w:sz w:val="26"/>
          <w:szCs w:val="26"/>
        </w:rPr>
      </w:pPr>
      <w:r>
        <w:rPr>
          <w:bCs/>
          <w:sz w:val="26"/>
          <w:szCs w:val="26"/>
        </w:rPr>
        <w:lastRenderedPageBreak/>
        <w:t>Bảng lịch trình</w:t>
      </w:r>
      <w:r w:rsidR="00EA6700">
        <w:rPr>
          <w:bCs/>
          <w:sz w:val="26"/>
          <w:szCs w:val="26"/>
        </w:rPr>
        <w:tab/>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86"/>
        <w:gridCol w:w="2326"/>
        <w:gridCol w:w="2344"/>
      </w:tblGrid>
      <w:tr w:rsidR="00EA6700" w:rsidRPr="00CA31B8" w14:paraId="3C1D0212" w14:textId="77777777" w:rsidTr="00FB39D3">
        <w:trPr>
          <w:trHeight w:val="627"/>
          <w:jc w:val="center"/>
        </w:trPr>
        <w:tc>
          <w:tcPr>
            <w:tcW w:w="1643" w:type="pct"/>
            <w:tcBorders>
              <w:bottom w:val="single" w:sz="18" w:space="0" w:color="4F81BC"/>
            </w:tcBorders>
            <w:shd w:val="clear" w:color="auto" w:fill="D0CECE" w:themeFill="background2" w:themeFillShade="E6"/>
          </w:tcPr>
          <w:p w14:paraId="3BED5E7B" w14:textId="77777777" w:rsidR="00EA6700" w:rsidRPr="00CA31B8" w:rsidRDefault="00EA6700" w:rsidP="00AA0147">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shd w:val="clear" w:color="auto" w:fill="D0CECE" w:themeFill="background2" w:themeFillShade="E6"/>
          </w:tcPr>
          <w:p w14:paraId="1C4E72A5" w14:textId="77777777" w:rsidR="00EA6700" w:rsidRPr="00CA31B8" w:rsidRDefault="00EA6700" w:rsidP="00AA0147">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shd w:val="clear" w:color="auto" w:fill="D0CECE" w:themeFill="background2" w:themeFillShade="E6"/>
          </w:tcPr>
          <w:p w14:paraId="0890F53E" w14:textId="77777777" w:rsidR="00EA6700" w:rsidRPr="00CA31B8" w:rsidRDefault="00EA6700" w:rsidP="00AA0147">
            <w:pPr>
              <w:pStyle w:val="TableParagraph"/>
              <w:spacing w:before="165" w:line="288" w:lineRule="auto"/>
              <w:ind w:right="0"/>
              <w:rPr>
                <w:b/>
                <w:sz w:val="26"/>
              </w:rPr>
            </w:pPr>
            <w:r w:rsidRPr="00CA31B8">
              <w:rPr>
                <w:b/>
                <w:sz w:val="26"/>
              </w:rPr>
              <w:t>Mô tả</w:t>
            </w:r>
          </w:p>
        </w:tc>
      </w:tr>
      <w:tr w:rsidR="00EA6700" w:rsidRPr="007077C8" w14:paraId="4E5BFBD3" w14:textId="77777777" w:rsidTr="00AA0147">
        <w:trPr>
          <w:trHeight w:val="432"/>
          <w:jc w:val="center"/>
        </w:trPr>
        <w:tc>
          <w:tcPr>
            <w:tcW w:w="1643" w:type="pct"/>
            <w:tcBorders>
              <w:bottom w:val="single" w:sz="18" w:space="0" w:color="4F81BC"/>
            </w:tcBorders>
          </w:tcPr>
          <w:p w14:paraId="3FE54F5F" w14:textId="77777777" w:rsidR="00EA6700" w:rsidRPr="00CA31B8" w:rsidRDefault="00EA6700" w:rsidP="00AA0147">
            <w:pPr>
              <w:pStyle w:val="TableParagraph"/>
              <w:spacing w:before="165" w:line="288" w:lineRule="auto"/>
              <w:ind w:right="0"/>
              <w:rPr>
                <w:b/>
                <w:sz w:val="26"/>
              </w:rPr>
            </w:pPr>
            <w:r>
              <w:rPr>
                <w:b/>
                <w:sz w:val="26"/>
              </w:rPr>
              <w:t>id</w:t>
            </w:r>
          </w:p>
        </w:tc>
        <w:tc>
          <w:tcPr>
            <w:tcW w:w="1672" w:type="pct"/>
            <w:tcBorders>
              <w:bottom w:val="single" w:sz="18" w:space="0" w:color="4F81BC"/>
            </w:tcBorders>
          </w:tcPr>
          <w:p w14:paraId="5B22B964" w14:textId="77777777" w:rsidR="00EA6700" w:rsidRPr="009E2681" w:rsidRDefault="00EA6700" w:rsidP="00AA0147">
            <w:pPr>
              <w:pStyle w:val="TableParagraph"/>
              <w:spacing w:before="165" w:line="288" w:lineRule="auto"/>
              <w:ind w:left="406" w:right="0"/>
              <w:rPr>
                <w:sz w:val="26"/>
              </w:rPr>
            </w:pPr>
            <w:r w:rsidRPr="009E2681">
              <w:rPr>
                <w:sz w:val="26"/>
              </w:rPr>
              <w:t>Int(255)</w:t>
            </w:r>
          </w:p>
        </w:tc>
        <w:tc>
          <w:tcPr>
            <w:tcW w:w="1685" w:type="pct"/>
            <w:tcBorders>
              <w:bottom w:val="single" w:sz="18" w:space="0" w:color="4F81BC"/>
            </w:tcBorders>
          </w:tcPr>
          <w:p w14:paraId="5E2F0EE9" w14:textId="77777777" w:rsidR="00EA6700" w:rsidRPr="007077C8" w:rsidRDefault="00EA6700" w:rsidP="00AA0147">
            <w:pPr>
              <w:pStyle w:val="TableParagraph"/>
              <w:spacing w:before="165" w:line="288" w:lineRule="auto"/>
              <w:ind w:right="0"/>
              <w:rPr>
                <w:sz w:val="26"/>
              </w:rPr>
            </w:pPr>
            <w:r>
              <w:rPr>
                <w:sz w:val="26"/>
              </w:rPr>
              <w:t>ID lịch trình</w:t>
            </w:r>
          </w:p>
        </w:tc>
      </w:tr>
      <w:tr w:rsidR="00EA6700" w:rsidRPr="00CA31B8" w14:paraId="414FF123" w14:textId="77777777" w:rsidTr="00AA0147">
        <w:trPr>
          <w:trHeight w:val="599"/>
          <w:jc w:val="center"/>
        </w:trPr>
        <w:tc>
          <w:tcPr>
            <w:tcW w:w="1643" w:type="pct"/>
          </w:tcPr>
          <w:p w14:paraId="39D8BF2B" w14:textId="77777777" w:rsidR="00EA6700" w:rsidRPr="00CA31B8" w:rsidRDefault="00EA6700" w:rsidP="00AA0147">
            <w:pPr>
              <w:pStyle w:val="TableParagraph"/>
              <w:spacing w:before="142" w:line="288" w:lineRule="auto"/>
              <w:ind w:right="0"/>
              <w:rPr>
                <w:b/>
                <w:sz w:val="26"/>
              </w:rPr>
            </w:pPr>
            <w:r>
              <w:rPr>
                <w:b/>
                <w:sz w:val="26"/>
              </w:rPr>
              <w:t>malichtrinh</w:t>
            </w:r>
          </w:p>
        </w:tc>
        <w:tc>
          <w:tcPr>
            <w:tcW w:w="1672" w:type="pct"/>
          </w:tcPr>
          <w:p w14:paraId="4B2AB594" w14:textId="77777777" w:rsidR="00EA6700" w:rsidRPr="00CA31B8" w:rsidRDefault="00EA6700" w:rsidP="00AA0147">
            <w:pPr>
              <w:pStyle w:val="TableParagraph"/>
              <w:spacing w:before="143" w:line="288" w:lineRule="auto"/>
              <w:ind w:left="406" w:right="0"/>
              <w:rPr>
                <w:sz w:val="26"/>
              </w:rPr>
            </w:pPr>
            <w:r>
              <w:rPr>
                <w:sz w:val="26"/>
              </w:rPr>
              <w:t>Varchar(255)</w:t>
            </w:r>
          </w:p>
        </w:tc>
        <w:tc>
          <w:tcPr>
            <w:tcW w:w="1685" w:type="pct"/>
          </w:tcPr>
          <w:p w14:paraId="4084CA41" w14:textId="77777777" w:rsidR="00EA6700" w:rsidRPr="00CA31B8" w:rsidRDefault="00EA6700" w:rsidP="00AA0147">
            <w:pPr>
              <w:pStyle w:val="TableParagraph"/>
              <w:spacing w:before="103" w:line="288" w:lineRule="auto"/>
              <w:ind w:left="71" w:right="0"/>
              <w:rPr>
                <w:sz w:val="26"/>
              </w:rPr>
            </w:pPr>
            <w:r>
              <w:rPr>
                <w:sz w:val="26"/>
              </w:rPr>
              <w:t>Mã lịch trình</w:t>
            </w:r>
          </w:p>
        </w:tc>
      </w:tr>
      <w:tr w:rsidR="00EA6700" w:rsidRPr="00CA31B8" w14:paraId="08BF4072" w14:textId="77777777" w:rsidTr="00FB39D3">
        <w:trPr>
          <w:trHeight w:val="520"/>
          <w:jc w:val="center"/>
        </w:trPr>
        <w:tc>
          <w:tcPr>
            <w:tcW w:w="1643" w:type="pct"/>
            <w:shd w:val="clear" w:color="auto" w:fill="FFFFFF" w:themeFill="background1"/>
          </w:tcPr>
          <w:p w14:paraId="32E2972B" w14:textId="77777777" w:rsidR="00EA6700" w:rsidRPr="00CA31B8" w:rsidRDefault="00772923" w:rsidP="00AA0147">
            <w:pPr>
              <w:pStyle w:val="TableParagraph"/>
              <w:spacing w:before="142" w:line="288" w:lineRule="auto"/>
              <w:ind w:right="0"/>
              <w:rPr>
                <w:b/>
                <w:sz w:val="26"/>
              </w:rPr>
            </w:pPr>
            <w:r>
              <w:rPr>
                <w:b/>
                <w:sz w:val="26"/>
              </w:rPr>
              <w:t>ga</w:t>
            </w:r>
            <w:r w:rsidR="00EA6700">
              <w:rPr>
                <w:b/>
                <w:sz w:val="26"/>
              </w:rPr>
              <w:t>di</w:t>
            </w:r>
          </w:p>
        </w:tc>
        <w:tc>
          <w:tcPr>
            <w:tcW w:w="1672" w:type="pct"/>
            <w:shd w:val="clear" w:color="auto" w:fill="FFFFFF" w:themeFill="background1"/>
          </w:tcPr>
          <w:p w14:paraId="39CE2317" w14:textId="77777777" w:rsidR="00EA6700" w:rsidRPr="00CA31B8" w:rsidRDefault="00EA6700" w:rsidP="00AA0147">
            <w:pPr>
              <w:pStyle w:val="TableParagraph"/>
              <w:spacing w:before="103" w:line="288" w:lineRule="auto"/>
              <w:ind w:left="406" w:right="0"/>
              <w:rPr>
                <w:sz w:val="26"/>
              </w:rPr>
            </w:pPr>
            <w:r w:rsidRPr="00CA31B8">
              <w:rPr>
                <w:sz w:val="26"/>
              </w:rPr>
              <w:t>Varchar(255)</w:t>
            </w:r>
          </w:p>
        </w:tc>
        <w:tc>
          <w:tcPr>
            <w:tcW w:w="1685" w:type="pct"/>
            <w:shd w:val="clear" w:color="auto" w:fill="FFFFFF" w:themeFill="background1"/>
          </w:tcPr>
          <w:p w14:paraId="3424F45C" w14:textId="77777777" w:rsidR="00EA6700" w:rsidRPr="00CA31B8" w:rsidRDefault="00EA6700" w:rsidP="00AA0147">
            <w:pPr>
              <w:pStyle w:val="TableParagraph"/>
              <w:spacing w:before="103" w:line="288" w:lineRule="auto"/>
              <w:ind w:left="71" w:right="0"/>
              <w:rPr>
                <w:sz w:val="26"/>
              </w:rPr>
            </w:pPr>
            <w:r>
              <w:rPr>
                <w:sz w:val="26"/>
              </w:rPr>
              <w:t>Ga đi</w:t>
            </w:r>
          </w:p>
        </w:tc>
      </w:tr>
      <w:tr w:rsidR="00EA6700" w:rsidRPr="00CA31B8" w14:paraId="30DCE2D2" w14:textId="77777777" w:rsidTr="00FB39D3">
        <w:trPr>
          <w:trHeight w:val="608"/>
          <w:jc w:val="center"/>
        </w:trPr>
        <w:tc>
          <w:tcPr>
            <w:tcW w:w="1643" w:type="pct"/>
            <w:shd w:val="clear" w:color="auto" w:fill="FFFFFF" w:themeFill="background1"/>
          </w:tcPr>
          <w:p w14:paraId="2C1812C8" w14:textId="77777777" w:rsidR="00EA6700" w:rsidRPr="00CA31B8" w:rsidRDefault="00EA6700" w:rsidP="00AA0147">
            <w:pPr>
              <w:pStyle w:val="TableParagraph"/>
              <w:spacing w:before="142" w:line="288" w:lineRule="auto"/>
              <w:ind w:right="0"/>
              <w:rPr>
                <w:b/>
                <w:sz w:val="26"/>
              </w:rPr>
            </w:pPr>
            <w:r>
              <w:rPr>
                <w:b/>
                <w:sz w:val="26"/>
              </w:rPr>
              <w:t xml:space="preserve">gaden </w:t>
            </w:r>
          </w:p>
        </w:tc>
        <w:tc>
          <w:tcPr>
            <w:tcW w:w="1672" w:type="pct"/>
            <w:shd w:val="clear" w:color="auto" w:fill="FFFFFF" w:themeFill="background1"/>
          </w:tcPr>
          <w:p w14:paraId="3295536E" w14:textId="77777777" w:rsidR="00EA6700" w:rsidRPr="00CA31B8" w:rsidRDefault="00EA6700" w:rsidP="00AA0147">
            <w:pPr>
              <w:pStyle w:val="TableParagraph"/>
              <w:spacing w:before="148" w:line="288" w:lineRule="auto"/>
              <w:ind w:left="406" w:right="0"/>
              <w:rPr>
                <w:sz w:val="26"/>
              </w:rPr>
            </w:pPr>
            <w:r w:rsidRPr="00CA31B8">
              <w:rPr>
                <w:sz w:val="26"/>
              </w:rPr>
              <w:t>Varchar(255)</w:t>
            </w:r>
          </w:p>
        </w:tc>
        <w:tc>
          <w:tcPr>
            <w:tcW w:w="1685" w:type="pct"/>
            <w:shd w:val="clear" w:color="auto" w:fill="FFFFFF" w:themeFill="background1"/>
          </w:tcPr>
          <w:p w14:paraId="25AE7575" w14:textId="77777777" w:rsidR="00EA6700" w:rsidRPr="00CA31B8" w:rsidRDefault="00EA6700" w:rsidP="00AA0147">
            <w:pPr>
              <w:pStyle w:val="TableParagraph"/>
              <w:spacing w:before="148" w:line="288" w:lineRule="auto"/>
              <w:ind w:left="71" w:right="0"/>
              <w:rPr>
                <w:sz w:val="26"/>
              </w:rPr>
            </w:pPr>
            <w:r>
              <w:rPr>
                <w:sz w:val="26"/>
              </w:rPr>
              <w:t>Ga đến</w:t>
            </w:r>
          </w:p>
        </w:tc>
      </w:tr>
      <w:tr w:rsidR="00EA6700" w:rsidRPr="00CA31B8" w14:paraId="0CBC6DF6" w14:textId="77777777" w:rsidTr="00FB39D3">
        <w:trPr>
          <w:trHeight w:val="563"/>
          <w:jc w:val="center"/>
        </w:trPr>
        <w:tc>
          <w:tcPr>
            <w:tcW w:w="1643" w:type="pct"/>
            <w:shd w:val="clear" w:color="auto" w:fill="FFFFFF" w:themeFill="background1"/>
          </w:tcPr>
          <w:p w14:paraId="24F6598C" w14:textId="13809292" w:rsidR="00EA6700" w:rsidRPr="00CA31B8" w:rsidRDefault="00EA6700" w:rsidP="00FD2A93">
            <w:pPr>
              <w:pStyle w:val="TableParagraph"/>
              <w:spacing w:before="142" w:line="288" w:lineRule="auto"/>
              <w:ind w:right="0"/>
              <w:rPr>
                <w:b/>
                <w:sz w:val="26"/>
              </w:rPr>
            </w:pPr>
            <w:r>
              <w:rPr>
                <w:b/>
                <w:sz w:val="26"/>
              </w:rPr>
              <w:t>ngaydi</w:t>
            </w:r>
          </w:p>
        </w:tc>
        <w:tc>
          <w:tcPr>
            <w:tcW w:w="1672" w:type="pct"/>
            <w:shd w:val="clear" w:color="auto" w:fill="FFFFFF" w:themeFill="background1"/>
          </w:tcPr>
          <w:p w14:paraId="19D61FBC" w14:textId="77777777" w:rsidR="00EA6700" w:rsidRPr="00CA31B8" w:rsidRDefault="00EA6700" w:rsidP="00AA0147">
            <w:pPr>
              <w:pStyle w:val="TableParagraph"/>
              <w:spacing w:before="124" w:line="288" w:lineRule="auto"/>
              <w:ind w:left="406" w:right="0"/>
              <w:rPr>
                <w:sz w:val="26"/>
              </w:rPr>
            </w:pPr>
            <w:r>
              <w:rPr>
                <w:sz w:val="26"/>
              </w:rPr>
              <w:t>Date</w:t>
            </w:r>
          </w:p>
        </w:tc>
        <w:tc>
          <w:tcPr>
            <w:tcW w:w="1685" w:type="pct"/>
            <w:shd w:val="clear" w:color="auto" w:fill="FFFFFF" w:themeFill="background1"/>
          </w:tcPr>
          <w:p w14:paraId="468C3AE6" w14:textId="77777777" w:rsidR="00EA6700" w:rsidRPr="00CA31B8" w:rsidRDefault="00EA6700" w:rsidP="00AA0147">
            <w:pPr>
              <w:pStyle w:val="TableParagraph"/>
              <w:spacing w:before="124" w:line="288" w:lineRule="auto"/>
              <w:ind w:right="0"/>
              <w:rPr>
                <w:sz w:val="26"/>
              </w:rPr>
            </w:pPr>
            <w:r>
              <w:rPr>
                <w:sz w:val="26"/>
              </w:rPr>
              <w:t>Ngày đi</w:t>
            </w:r>
          </w:p>
        </w:tc>
      </w:tr>
      <w:tr w:rsidR="00EA6700" w:rsidRPr="00CA31B8" w14:paraId="0FD5B630" w14:textId="77777777" w:rsidTr="00FB39D3">
        <w:trPr>
          <w:trHeight w:val="599"/>
          <w:jc w:val="center"/>
        </w:trPr>
        <w:tc>
          <w:tcPr>
            <w:tcW w:w="1643" w:type="pct"/>
            <w:shd w:val="clear" w:color="auto" w:fill="FFFFFF" w:themeFill="background1"/>
          </w:tcPr>
          <w:p w14:paraId="33D33921" w14:textId="77777777" w:rsidR="00EA6700" w:rsidRPr="00CA31B8" w:rsidRDefault="00EA6700" w:rsidP="00AA0147">
            <w:pPr>
              <w:pStyle w:val="TableParagraph"/>
              <w:spacing w:before="142" w:line="288" w:lineRule="auto"/>
              <w:ind w:right="0"/>
              <w:rPr>
                <w:b/>
                <w:sz w:val="26"/>
              </w:rPr>
            </w:pPr>
            <w:r>
              <w:rPr>
                <w:b/>
                <w:sz w:val="26"/>
              </w:rPr>
              <w:t>ngayve</w:t>
            </w:r>
          </w:p>
        </w:tc>
        <w:tc>
          <w:tcPr>
            <w:tcW w:w="1672" w:type="pct"/>
            <w:shd w:val="clear" w:color="auto" w:fill="FFFFFF" w:themeFill="background1"/>
          </w:tcPr>
          <w:p w14:paraId="49437AC2" w14:textId="77777777" w:rsidR="00EA6700" w:rsidRPr="00CA31B8" w:rsidRDefault="00EA6700" w:rsidP="00AA0147">
            <w:pPr>
              <w:pStyle w:val="TableParagraph"/>
              <w:spacing w:before="143" w:line="288" w:lineRule="auto"/>
              <w:ind w:left="406" w:right="0"/>
              <w:rPr>
                <w:sz w:val="26"/>
              </w:rPr>
            </w:pPr>
            <w:r>
              <w:rPr>
                <w:sz w:val="26"/>
              </w:rPr>
              <w:t>Date</w:t>
            </w:r>
          </w:p>
        </w:tc>
        <w:tc>
          <w:tcPr>
            <w:tcW w:w="1685" w:type="pct"/>
            <w:shd w:val="clear" w:color="auto" w:fill="FFFFFF" w:themeFill="background1"/>
          </w:tcPr>
          <w:p w14:paraId="3CC9412A" w14:textId="77777777" w:rsidR="00EA6700" w:rsidRPr="00CA31B8" w:rsidRDefault="00EA6700" w:rsidP="00AA0147">
            <w:pPr>
              <w:pStyle w:val="TableParagraph"/>
              <w:spacing w:before="120" w:line="288" w:lineRule="auto"/>
              <w:ind w:left="74" w:right="0"/>
              <w:rPr>
                <w:sz w:val="26"/>
              </w:rPr>
            </w:pPr>
            <w:r>
              <w:rPr>
                <w:sz w:val="26"/>
              </w:rPr>
              <w:t>Ngày đến</w:t>
            </w:r>
          </w:p>
        </w:tc>
      </w:tr>
      <w:tr w:rsidR="00EA6700" w:rsidRPr="00CA31B8" w14:paraId="18AA1071" w14:textId="77777777" w:rsidTr="00FB39D3">
        <w:trPr>
          <w:trHeight w:val="582"/>
          <w:jc w:val="center"/>
        </w:trPr>
        <w:tc>
          <w:tcPr>
            <w:tcW w:w="1643" w:type="pct"/>
            <w:shd w:val="clear" w:color="auto" w:fill="FFFFFF" w:themeFill="background1"/>
          </w:tcPr>
          <w:p w14:paraId="14BAFF52" w14:textId="77777777" w:rsidR="00EA6700" w:rsidRPr="00CA31B8" w:rsidRDefault="00EA6700" w:rsidP="00AA0147">
            <w:pPr>
              <w:pStyle w:val="TableParagraph"/>
              <w:spacing w:before="142" w:line="288" w:lineRule="auto"/>
              <w:ind w:right="0"/>
              <w:rPr>
                <w:b/>
                <w:sz w:val="26"/>
              </w:rPr>
            </w:pPr>
            <w:r>
              <w:rPr>
                <w:b/>
                <w:sz w:val="26"/>
              </w:rPr>
              <w:t>motchieu</w:t>
            </w:r>
          </w:p>
        </w:tc>
        <w:tc>
          <w:tcPr>
            <w:tcW w:w="1672" w:type="pct"/>
            <w:shd w:val="clear" w:color="auto" w:fill="FFFFFF" w:themeFill="background1"/>
          </w:tcPr>
          <w:p w14:paraId="64E1A2E3" w14:textId="77777777" w:rsidR="00EA6700" w:rsidRPr="00CA31B8" w:rsidRDefault="00EA6700" w:rsidP="00AA0147">
            <w:pPr>
              <w:pStyle w:val="TableParagraph"/>
              <w:spacing w:before="134" w:line="288" w:lineRule="auto"/>
              <w:ind w:left="406" w:right="0"/>
              <w:rPr>
                <w:sz w:val="26"/>
              </w:rPr>
            </w:pPr>
            <w:r w:rsidRPr="00CA31B8">
              <w:rPr>
                <w:sz w:val="26"/>
              </w:rPr>
              <w:t>Varchar(255)</w:t>
            </w:r>
          </w:p>
        </w:tc>
        <w:tc>
          <w:tcPr>
            <w:tcW w:w="1685" w:type="pct"/>
            <w:shd w:val="clear" w:color="auto" w:fill="FFFFFF" w:themeFill="background1"/>
          </w:tcPr>
          <w:p w14:paraId="3F32BDD9" w14:textId="77777777" w:rsidR="00EA6700" w:rsidRPr="00CA31B8" w:rsidRDefault="00EA6700" w:rsidP="00AA0147">
            <w:pPr>
              <w:pStyle w:val="TableParagraph"/>
              <w:spacing w:before="134" w:line="288" w:lineRule="auto"/>
              <w:ind w:left="74" w:right="0"/>
              <w:rPr>
                <w:sz w:val="26"/>
              </w:rPr>
            </w:pPr>
            <w:r>
              <w:rPr>
                <w:sz w:val="26"/>
              </w:rPr>
              <w:t>Một chiều</w:t>
            </w:r>
          </w:p>
        </w:tc>
      </w:tr>
      <w:tr w:rsidR="00EA6700" w:rsidRPr="00CA31B8" w14:paraId="1F3D344B" w14:textId="77777777" w:rsidTr="00FB39D3">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4F457406" w14:textId="77777777" w:rsidR="00EA6700" w:rsidRPr="00CA31B8" w:rsidRDefault="00EA6700" w:rsidP="00AA0147">
            <w:pPr>
              <w:pStyle w:val="TableParagraph"/>
              <w:spacing w:before="142" w:line="288" w:lineRule="auto"/>
              <w:ind w:right="0"/>
              <w:rPr>
                <w:b/>
                <w:sz w:val="26"/>
              </w:rPr>
            </w:pPr>
            <w:r>
              <w:rPr>
                <w:b/>
                <w:sz w:val="26"/>
              </w:rPr>
              <w:t>khuhoi</w:t>
            </w:r>
          </w:p>
        </w:tc>
        <w:tc>
          <w:tcPr>
            <w:tcW w:w="1672"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3680F421" w14:textId="77777777" w:rsidR="00EA6700" w:rsidRPr="00CA31B8" w:rsidRDefault="00EA6700" w:rsidP="00AA0147">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0C2269B0" w14:textId="77777777" w:rsidR="00EA6700" w:rsidRPr="00CA31B8" w:rsidRDefault="00EA6700" w:rsidP="00AA0147">
            <w:pPr>
              <w:pStyle w:val="TableParagraph"/>
              <w:spacing w:before="134" w:line="288" w:lineRule="auto"/>
              <w:ind w:left="74" w:right="0"/>
              <w:rPr>
                <w:sz w:val="26"/>
              </w:rPr>
            </w:pPr>
            <w:r>
              <w:rPr>
                <w:sz w:val="26"/>
              </w:rPr>
              <w:t>Khứ hồi</w:t>
            </w:r>
          </w:p>
        </w:tc>
      </w:tr>
      <w:tr w:rsidR="00EA6700" w:rsidRPr="00CA31B8" w14:paraId="08B3BDF2" w14:textId="77777777" w:rsidTr="00FB39D3">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0A0BF34C" w14:textId="77777777" w:rsidR="00EA6700" w:rsidRPr="00CA31B8" w:rsidRDefault="00EA6700" w:rsidP="00AA0147">
            <w:pPr>
              <w:pStyle w:val="TableParagraph"/>
              <w:spacing w:before="142" w:line="288" w:lineRule="auto"/>
              <w:ind w:right="0"/>
              <w:rPr>
                <w:b/>
                <w:sz w:val="26"/>
              </w:rPr>
            </w:pPr>
            <w:r>
              <w:rPr>
                <w:b/>
                <w:sz w:val="26"/>
              </w:rPr>
              <w:t>khoihanh</w:t>
            </w:r>
          </w:p>
        </w:tc>
        <w:tc>
          <w:tcPr>
            <w:tcW w:w="1672"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07815A1E" w14:textId="77777777" w:rsidR="00EA6700" w:rsidRPr="00CA31B8" w:rsidRDefault="00EA6700" w:rsidP="00AA0147">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086AEA86" w14:textId="77777777" w:rsidR="00EA6700" w:rsidRPr="00CA31B8" w:rsidRDefault="00EA6700" w:rsidP="00AA0147">
            <w:pPr>
              <w:pStyle w:val="TableParagraph"/>
              <w:spacing w:before="134" w:line="288" w:lineRule="auto"/>
              <w:ind w:left="74" w:right="0"/>
              <w:rPr>
                <w:sz w:val="26"/>
              </w:rPr>
            </w:pPr>
            <w:r>
              <w:rPr>
                <w:sz w:val="26"/>
              </w:rPr>
              <w:t>Thời gian xuất phát</w:t>
            </w:r>
          </w:p>
        </w:tc>
      </w:tr>
      <w:tr w:rsidR="00EA6700" w14:paraId="720F0FF2" w14:textId="77777777" w:rsidTr="00FB39D3">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728AA748" w14:textId="77777777" w:rsidR="00EA6700" w:rsidRDefault="00EA6700" w:rsidP="00AA0147">
            <w:pPr>
              <w:pStyle w:val="TableParagraph"/>
              <w:spacing w:before="142" w:line="288" w:lineRule="auto"/>
              <w:ind w:right="0"/>
              <w:rPr>
                <w:b/>
                <w:sz w:val="26"/>
              </w:rPr>
            </w:pPr>
            <w:r>
              <w:rPr>
                <w:b/>
                <w:sz w:val="26"/>
              </w:rPr>
              <w:t>matau</w:t>
            </w:r>
          </w:p>
        </w:tc>
        <w:tc>
          <w:tcPr>
            <w:tcW w:w="1672"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4C40621A" w14:textId="77777777" w:rsidR="00EA6700" w:rsidRPr="00CA31B8" w:rsidRDefault="00EA6700" w:rsidP="00AA0147">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5D005D7B" w14:textId="77777777" w:rsidR="00EA6700" w:rsidRDefault="00EA6700" w:rsidP="00AA0147">
            <w:pPr>
              <w:pStyle w:val="TableParagraph"/>
              <w:spacing w:before="134" w:line="288" w:lineRule="auto"/>
              <w:ind w:left="74" w:right="0"/>
              <w:rPr>
                <w:sz w:val="26"/>
              </w:rPr>
            </w:pPr>
            <w:r>
              <w:rPr>
                <w:sz w:val="26"/>
              </w:rPr>
              <w:t>Lk với tau</w:t>
            </w:r>
          </w:p>
        </w:tc>
      </w:tr>
    </w:tbl>
    <w:p w14:paraId="1062DE0D" w14:textId="0D47A5AF" w:rsidR="00EA6700" w:rsidRDefault="00EA6700" w:rsidP="00EA6700">
      <w:pPr>
        <w:tabs>
          <w:tab w:val="left" w:pos="2547"/>
        </w:tabs>
        <w:spacing w:line="360" w:lineRule="auto"/>
        <w:ind w:left="288" w:right="288"/>
        <w:jc w:val="both"/>
        <w:rPr>
          <w:bCs/>
          <w:sz w:val="26"/>
          <w:szCs w:val="26"/>
        </w:rPr>
      </w:pPr>
      <w:r>
        <w:rPr>
          <w:bCs/>
          <w:sz w:val="26"/>
          <w:szCs w:val="26"/>
        </w:rPr>
        <w:t>Bảng tàu</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86"/>
        <w:gridCol w:w="2326"/>
        <w:gridCol w:w="2344"/>
      </w:tblGrid>
      <w:tr w:rsidR="00455E61" w:rsidRPr="00CA31B8" w14:paraId="3E9C6ECA" w14:textId="77777777" w:rsidTr="00BE0DE3">
        <w:trPr>
          <w:trHeight w:val="627"/>
          <w:jc w:val="center"/>
        </w:trPr>
        <w:tc>
          <w:tcPr>
            <w:tcW w:w="1643" w:type="pct"/>
            <w:tcBorders>
              <w:bottom w:val="single" w:sz="18" w:space="0" w:color="4F81BC"/>
            </w:tcBorders>
            <w:shd w:val="clear" w:color="auto" w:fill="D0CECE" w:themeFill="background2" w:themeFillShade="E6"/>
          </w:tcPr>
          <w:p w14:paraId="24DEB875" w14:textId="77777777" w:rsidR="00455E61" w:rsidRPr="00CA31B8" w:rsidRDefault="00455E61" w:rsidP="00AA0147">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shd w:val="clear" w:color="auto" w:fill="D0CECE" w:themeFill="background2" w:themeFillShade="E6"/>
          </w:tcPr>
          <w:p w14:paraId="0F572956" w14:textId="77777777" w:rsidR="00455E61" w:rsidRPr="00CA31B8" w:rsidRDefault="00455E61" w:rsidP="00AA0147">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shd w:val="clear" w:color="auto" w:fill="D0CECE" w:themeFill="background2" w:themeFillShade="E6"/>
          </w:tcPr>
          <w:p w14:paraId="1DD99100" w14:textId="77777777" w:rsidR="00455E61" w:rsidRPr="00CA31B8" w:rsidRDefault="00455E61" w:rsidP="00AA0147">
            <w:pPr>
              <w:pStyle w:val="TableParagraph"/>
              <w:spacing w:before="165" w:line="288" w:lineRule="auto"/>
              <w:ind w:right="0"/>
              <w:rPr>
                <w:b/>
                <w:sz w:val="26"/>
              </w:rPr>
            </w:pPr>
            <w:r w:rsidRPr="00CA31B8">
              <w:rPr>
                <w:b/>
                <w:sz w:val="26"/>
              </w:rPr>
              <w:t>Mô tả</w:t>
            </w:r>
          </w:p>
        </w:tc>
      </w:tr>
      <w:tr w:rsidR="00455E61" w:rsidRPr="00CA31B8" w14:paraId="5710D7C7" w14:textId="77777777" w:rsidTr="00BE0DE3">
        <w:trPr>
          <w:trHeight w:val="599"/>
          <w:jc w:val="center"/>
        </w:trPr>
        <w:tc>
          <w:tcPr>
            <w:tcW w:w="1643" w:type="pct"/>
            <w:shd w:val="clear" w:color="auto" w:fill="FFFFFF" w:themeFill="background1"/>
          </w:tcPr>
          <w:p w14:paraId="1253014B" w14:textId="77777777" w:rsidR="00455E61" w:rsidRPr="00CA31B8" w:rsidRDefault="00455E61" w:rsidP="00AA0147">
            <w:pPr>
              <w:pStyle w:val="TableParagraph"/>
              <w:spacing w:before="142" w:line="288" w:lineRule="auto"/>
              <w:ind w:right="0"/>
              <w:rPr>
                <w:b/>
                <w:sz w:val="26"/>
              </w:rPr>
            </w:pPr>
            <w:r>
              <w:rPr>
                <w:b/>
                <w:sz w:val="26"/>
              </w:rPr>
              <w:t>id</w:t>
            </w:r>
          </w:p>
        </w:tc>
        <w:tc>
          <w:tcPr>
            <w:tcW w:w="1672" w:type="pct"/>
            <w:shd w:val="clear" w:color="auto" w:fill="FFFFFF" w:themeFill="background1"/>
          </w:tcPr>
          <w:p w14:paraId="15655FC8" w14:textId="77777777" w:rsidR="00455E61" w:rsidRPr="00CA31B8" w:rsidRDefault="00455E61" w:rsidP="00AA0147">
            <w:pPr>
              <w:pStyle w:val="TableParagraph"/>
              <w:spacing w:before="143" w:line="288" w:lineRule="auto"/>
              <w:ind w:left="406" w:right="0"/>
              <w:rPr>
                <w:sz w:val="26"/>
              </w:rPr>
            </w:pPr>
            <w:r>
              <w:rPr>
                <w:sz w:val="26"/>
              </w:rPr>
              <w:t>int(255)</w:t>
            </w:r>
          </w:p>
        </w:tc>
        <w:tc>
          <w:tcPr>
            <w:tcW w:w="1685" w:type="pct"/>
            <w:shd w:val="clear" w:color="auto" w:fill="FFFFFF" w:themeFill="background1"/>
          </w:tcPr>
          <w:p w14:paraId="6D1844B5" w14:textId="77777777" w:rsidR="00455E61" w:rsidRPr="00CA31B8" w:rsidRDefault="00455E61" w:rsidP="00AA0147">
            <w:pPr>
              <w:pStyle w:val="TableParagraph"/>
              <w:spacing w:before="103" w:line="288" w:lineRule="auto"/>
              <w:ind w:left="71" w:right="0"/>
              <w:rPr>
                <w:sz w:val="26"/>
              </w:rPr>
            </w:pPr>
            <w:r>
              <w:rPr>
                <w:sz w:val="26"/>
              </w:rPr>
              <w:t>ID Tàu</w:t>
            </w:r>
          </w:p>
        </w:tc>
      </w:tr>
      <w:tr w:rsidR="00455E61" w:rsidRPr="00CA31B8" w14:paraId="441C74F1" w14:textId="77777777" w:rsidTr="00BE0DE3">
        <w:trPr>
          <w:trHeight w:val="520"/>
          <w:jc w:val="center"/>
        </w:trPr>
        <w:tc>
          <w:tcPr>
            <w:tcW w:w="1643" w:type="pct"/>
            <w:shd w:val="clear" w:color="auto" w:fill="FFFFFF" w:themeFill="background1"/>
          </w:tcPr>
          <w:p w14:paraId="3C32C93B" w14:textId="77777777" w:rsidR="00455E61" w:rsidRPr="00CA31B8" w:rsidRDefault="00455E61" w:rsidP="00AA0147">
            <w:pPr>
              <w:pStyle w:val="TableParagraph"/>
              <w:spacing w:before="142" w:line="288" w:lineRule="auto"/>
              <w:ind w:right="0"/>
              <w:rPr>
                <w:b/>
                <w:sz w:val="26"/>
              </w:rPr>
            </w:pPr>
            <w:r>
              <w:rPr>
                <w:b/>
                <w:sz w:val="26"/>
              </w:rPr>
              <w:t>matau</w:t>
            </w:r>
          </w:p>
        </w:tc>
        <w:tc>
          <w:tcPr>
            <w:tcW w:w="1672" w:type="pct"/>
            <w:shd w:val="clear" w:color="auto" w:fill="FFFFFF" w:themeFill="background1"/>
          </w:tcPr>
          <w:p w14:paraId="035EB168" w14:textId="77777777" w:rsidR="00455E61" w:rsidRPr="00CA31B8" w:rsidRDefault="00455E61" w:rsidP="00AA0147">
            <w:pPr>
              <w:pStyle w:val="TableParagraph"/>
              <w:spacing w:before="103" w:line="288" w:lineRule="auto"/>
              <w:ind w:left="406" w:right="0"/>
              <w:rPr>
                <w:sz w:val="26"/>
              </w:rPr>
            </w:pPr>
            <w:r w:rsidRPr="00CA31B8">
              <w:rPr>
                <w:sz w:val="26"/>
              </w:rPr>
              <w:t>Varchar(255)</w:t>
            </w:r>
          </w:p>
        </w:tc>
        <w:tc>
          <w:tcPr>
            <w:tcW w:w="1685" w:type="pct"/>
            <w:shd w:val="clear" w:color="auto" w:fill="FFFFFF" w:themeFill="background1"/>
          </w:tcPr>
          <w:p w14:paraId="62C89582" w14:textId="77777777" w:rsidR="00455E61" w:rsidRPr="00CA31B8" w:rsidRDefault="00455E61" w:rsidP="00AA0147">
            <w:pPr>
              <w:pStyle w:val="TableParagraph"/>
              <w:spacing w:before="103" w:line="288" w:lineRule="auto"/>
              <w:ind w:left="71" w:right="0"/>
              <w:rPr>
                <w:sz w:val="26"/>
              </w:rPr>
            </w:pPr>
            <w:r>
              <w:rPr>
                <w:sz w:val="26"/>
              </w:rPr>
              <w:t>Mã tàu</w:t>
            </w:r>
          </w:p>
        </w:tc>
      </w:tr>
      <w:tr w:rsidR="00455E61" w:rsidRPr="00CA31B8" w14:paraId="2E44EB0B" w14:textId="77777777" w:rsidTr="00BE0DE3">
        <w:trPr>
          <w:trHeight w:val="608"/>
          <w:jc w:val="center"/>
        </w:trPr>
        <w:tc>
          <w:tcPr>
            <w:tcW w:w="1643" w:type="pct"/>
            <w:shd w:val="clear" w:color="auto" w:fill="FFFFFF" w:themeFill="background1"/>
          </w:tcPr>
          <w:p w14:paraId="12BF1DCA" w14:textId="77777777" w:rsidR="00455E61" w:rsidRPr="00CA31B8" w:rsidRDefault="00455E61" w:rsidP="00AA0147">
            <w:pPr>
              <w:pStyle w:val="TableParagraph"/>
              <w:spacing w:before="142" w:line="288" w:lineRule="auto"/>
              <w:ind w:right="0"/>
              <w:rPr>
                <w:b/>
                <w:sz w:val="26"/>
              </w:rPr>
            </w:pPr>
            <w:r>
              <w:rPr>
                <w:b/>
                <w:sz w:val="26"/>
              </w:rPr>
              <w:t xml:space="preserve">tentau  </w:t>
            </w:r>
          </w:p>
        </w:tc>
        <w:tc>
          <w:tcPr>
            <w:tcW w:w="1672" w:type="pct"/>
            <w:shd w:val="clear" w:color="auto" w:fill="FFFFFF" w:themeFill="background1"/>
          </w:tcPr>
          <w:p w14:paraId="48E698DC" w14:textId="77777777" w:rsidR="00455E61" w:rsidRPr="00CA31B8" w:rsidRDefault="00455E61" w:rsidP="00AA0147">
            <w:pPr>
              <w:pStyle w:val="TableParagraph"/>
              <w:spacing w:before="148" w:line="288" w:lineRule="auto"/>
              <w:ind w:left="406" w:right="0"/>
              <w:rPr>
                <w:sz w:val="26"/>
              </w:rPr>
            </w:pPr>
            <w:r w:rsidRPr="00CA31B8">
              <w:rPr>
                <w:sz w:val="26"/>
              </w:rPr>
              <w:t>Varchar(255)</w:t>
            </w:r>
          </w:p>
        </w:tc>
        <w:tc>
          <w:tcPr>
            <w:tcW w:w="1685" w:type="pct"/>
            <w:shd w:val="clear" w:color="auto" w:fill="FFFFFF" w:themeFill="background1"/>
          </w:tcPr>
          <w:p w14:paraId="51831EE4" w14:textId="77777777" w:rsidR="00455E61" w:rsidRPr="00CA31B8" w:rsidRDefault="00455E61" w:rsidP="00AA0147">
            <w:pPr>
              <w:pStyle w:val="TableParagraph"/>
              <w:spacing w:before="148" w:line="288" w:lineRule="auto"/>
              <w:ind w:left="71" w:right="0"/>
              <w:rPr>
                <w:sz w:val="26"/>
              </w:rPr>
            </w:pPr>
            <w:r>
              <w:rPr>
                <w:sz w:val="26"/>
              </w:rPr>
              <w:t>Tên tàu</w:t>
            </w:r>
          </w:p>
        </w:tc>
      </w:tr>
      <w:tr w:rsidR="00455E61" w:rsidRPr="00CA31B8" w14:paraId="7506E625" w14:textId="77777777" w:rsidTr="00BE0DE3">
        <w:trPr>
          <w:trHeight w:val="608"/>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24F9D326" w14:textId="77777777" w:rsidR="00455E61" w:rsidRPr="00CA31B8" w:rsidRDefault="00455E61" w:rsidP="00AA0147">
            <w:pPr>
              <w:pStyle w:val="TableParagraph"/>
              <w:spacing w:before="142" w:line="288" w:lineRule="auto"/>
              <w:ind w:right="0"/>
              <w:rPr>
                <w:b/>
                <w:sz w:val="26"/>
              </w:rPr>
            </w:pPr>
            <w:r>
              <w:rPr>
                <w:b/>
                <w:sz w:val="26"/>
              </w:rPr>
              <w:t>tinhtrang</w:t>
            </w:r>
          </w:p>
        </w:tc>
        <w:tc>
          <w:tcPr>
            <w:tcW w:w="1672"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1F261D97" w14:textId="77777777" w:rsidR="00455E61" w:rsidRPr="00CA31B8" w:rsidRDefault="00455E61" w:rsidP="00AA0147">
            <w:pPr>
              <w:pStyle w:val="TableParagraph"/>
              <w:spacing w:before="148" w:line="288" w:lineRule="auto"/>
              <w:ind w:left="406" w:right="0"/>
              <w:rPr>
                <w:sz w:val="26"/>
              </w:rPr>
            </w:pPr>
            <w:r>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1449F9F5" w14:textId="77777777" w:rsidR="00455E61" w:rsidRPr="00CA31B8" w:rsidRDefault="00455E61" w:rsidP="00AA0147">
            <w:pPr>
              <w:pStyle w:val="TableParagraph"/>
              <w:spacing w:before="148" w:line="288" w:lineRule="auto"/>
              <w:ind w:left="71" w:right="0"/>
              <w:rPr>
                <w:sz w:val="26"/>
              </w:rPr>
            </w:pPr>
            <w:r>
              <w:rPr>
                <w:sz w:val="26"/>
              </w:rPr>
              <w:t>Tình trạng</w:t>
            </w:r>
          </w:p>
        </w:tc>
      </w:tr>
      <w:tr w:rsidR="00455E61" w:rsidRPr="00CA31B8" w14:paraId="5FEC88D8" w14:textId="77777777" w:rsidTr="00BE0DE3">
        <w:trPr>
          <w:trHeight w:val="608"/>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24B817D9" w14:textId="77777777" w:rsidR="00455E61" w:rsidRPr="00CA31B8" w:rsidRDefault="00455E61" w:rsidP="00AA0147">
            <w:pPr>
              <w:pStyle w:val="TableParagraph"/>
              <w:spacing w:before="142" w:line="288" w:lineRule="auto"/>
              <w:ind w:right="0"/>
              <w:rPr>
                <w:b/>
                <w:sz w:val="26"/>
              </w:rPr>
            </w:pPr>
            <w:r>
              <w:rPr>
                <w:b/>
                <w:sz w:val="26"/>
              </w:rPr>
              <w:t>noixuatphat</w:t>
            </w:r>
          </w:p>
        </w:tc>
        <w:tc>
          <w:tcPr>
            <w:tcW w:w="1672"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4577A3CB" w14:textId="77777777" w:rsidR="00455E61" w:rsidRPr="00CA31B8" w:rsidRDefault="00455E61" w:rsidP="00AA0147">
            <w:pPr>
              <w:pStyle w:val="TableParagraph"/>
              <w:spacing w:before="148"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FFFFFF" w:themeFill="background1"/>
          </w:tcPr>
          <w:p w14:paraId="19D372EC" w14:textId="77777777" w:rsidR="00455E61" w:rsidRPr="00CA31B8" w:rsidRDefault="00455E61" w:rsidP="00AA0147">
            <w:pPr>
              <w:pStyle w:val="TableParagraph"/>
              <w:spacing w:before="148" w:line="288" w:lineRule="auto"/>
              <w:ind w:left="71" w:right="0"/>
              <w:rPr>
                <w:sz w:val="26"/>
              </w:rPr>
            </w:pPr>
            <w:r>
              <w:rPr>
                <w:sz w:val="26"/>
              </w:rPr>
              <w:t>Nơi xuất phát</w:t>
            </w:r>
          </w:p>
        </w:tc>
      </w:tr>
    </w:tbl>
    <w:p w14:paraId="53FA3122" w14:textId="77777777" w:rsidR="00A05A83" w:rsidRDefault="00A05A83" w:rsidP="00EA6700">
      <w:pPr>
        <w:tabs>
          <w:tab w:val="left" w:pos="2547"/>
        </w:tabs>
        <w:spacing w:line="360" w:lineRule="auto"/>
        <w:ind w:left="288" w:right="288"/>
        <w:jc w:val="both"/>
        <w:rPr>
          <w:sz w:val="28"/>
          <w:szCs w:val="28"/>
        </w:rPr>
      </w:pPr>
    </w:p>
    <w:p w14:paraId="500B7900" w14:textId="77777777" w:rsidR="00A05A83" w:rsidRDefault="00A05A83" w:rsidP="00EA6700">
      <w:pPr>
        <w:tabs>
          <w:tab w:val="left" w:pos="2547"/>
        </w:tabs>
        <w:spacing w:line="360" w:lineRule="auto"/>
        <w:ind w:left="288" w:right="288"/>
        <w:jc w:val="both"/>
        <w:rPr>
          <w:sz w:val="28"/>
          <w:szCs w:val="28"/>
        </w:rPr>
      </w:pPr>
    </w:p>
    <w:p w14:paraId="6FAF9C6A" w14:textId="77777777" w:rsidR="00A05A83" w:rsidRDefault="00A05A83" w:rsidP="00EA6700">
      <w:pPr>
        <w:tabs>
          <w:tab w:val="left" w:pos="2547"/>
        </w:tabs>
        <w:spacing w:line="360" w:lineRule="auto"/>
        <w:ind w:left="288" w:right="288"/>
        <w:jc w:val="both"/>
        <w:rPr>
          <w:sz w:val="28"/>
          <w:szCs w:val="28"/>
        </w:rPr>
      </w:pPr>
    </w:p>
    <w:p w14:paraId="2C8C493B" w14:textId="632DD0C9" w:rsidR="00EA6700" w:rsidRDefault="00905667" w:rsidP="00EA6700">
      <w:pPr>
        <w:tabs>
          <w:tab w:val="left" w:pos="2547"/>
        </w:tabs>
        <w:spacing w:line="360" w:lineRule="auto"/>
        <w:ind w:left="288" w:right="288"/>
        <w:jc w:val="both"/>
        <w:rPr>
          <w:sz w:val="28"/>
          <w:szCs w:val="28"/>
        </w:rPr>
      </w:pPr>
      <w:r>
        <w:rPr>
          <w:sz w:val="28"/>
          <w:szCs w:val="28"/>
        </w:rPr>
        <w:lastRenderedPageBreak/>
        <w:t>Bảng toa</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86"/>
        <w:gridCol w:w="2326"/>
        <w:gridCol w:w="2344"/>
      </w:tblGrid>
      <w:tr w:rsidR="00975B42" w:rsidRPr="00CA31B8" w14:paraId="32829710" w14:textId="77777777" w:rsidTr="00BE0DE3">
        <w:trPr>
          <w:trHeight w:val="627"/>
          <w:jc w:val="center"/>
        </w:trPr>
        <w:tc>
          <w:tcPr>
            <w:tcW w:w="1643" w:type="pct"/>
            <w:tcBorders>
              <w:bottom w:val="single" w:sz="18" w:space="0" w:color="4F81BC"/>
            </w:tcBorders>
            <w:shd w:val="clear" w:color="auto" w:fill="D0CECE" w:themeFill="background2" w:themeFillShade="E6"/>
          </w:tcPr>
          <w:p w14:paraId="4F587D61" w14:textId="77777777" w:rsidR="00975B42" w:rsidRPr="00CA31B8" w:rsidRDefault="00975B42" w:rsidP="00AA0147">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shd w:val="clear" w:color="auto" w:fill="D0CECE" w:themeFill="background2" w:themeFillShade="E6"/>
          </w:tcPr>
          <w:p w14:paraId="10CEC902" w14:textId="77777777" w:rsidR="00975B42" w:rsidRPr="00CA31B8" w:rsidRDefault="00975B42" w:rsidP="00AA0147">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shd w:val="clear" w:color="auto" w:fill="D0CECE" w:themeFill="background2" w:themeFillShade="E6"/>
          </w:tcPr>
          <w:p w14:paraId="6802123D" w14:textId="77777777" w:rsidR="00975B42" w:rsidRPr="00CA31B8" w:rsidRDefault="00975B42" w:rsidP="00AA0147">
            <w:pPr>
              <w:pStyle w:val="TableParagraph"/>
              <w:spacing w:before="165" w:line="288" w:lineRule="auto"/>
              <w:ind w:right="0"/>
              <w:rPr>
                <w:b/>
                <w:sz w:val="26"/>
              </w:rPr>
            </w:pPr>
            <w:r w:rsidRPr="00CA31B8">
              <w:rPr>
                <w:b/>
                <w:sz w:val="26"/>
              </w:rPr>
              <w:t>Mô tả</w:t>
            </w:r>
          </w:p>
        </w:tc>
      </w:tr>
      <w:tr w:rsidR="00975B42" w:rsidRPr="00CA31B8" w14:paraId="15E66FDE" w14:textId="77777777" w:rsidTr="00BE0DE3">
        <w:trPr>
          <w:trHeight w:val="599"/>
          <w:jc w:val="center"/>
        </w:trPr>
        <w:tc>
          <w:tcPr>
            <w:tcW w:w="1643" w:type="pct"/>
            <w:shd w:val="clear" w:color="auto" w:fill="FFFFFF" w:themeFill="background1"/>
          </w:tcPr>
          <w:p w14:paraId="56E9FFAD" w14:textId="77777777" w:rsidR="00975B42" w:rsidRPr="00CA31B8" w:rsidRDefault="00975B42" w:rsidP="00AA0147">
            <w:pPr>
              <w:pStyle w:val="TableParagraph"/>
              <w:spacing w:before="142" w:line="288" w:lineRule="auto"/>
              <w:ind w:right="0"/>
              <w:rPr>
                <w:b/>
                <w:sz w:val="26"/>
              </w:rPr>
            </w:pPr>
            <w:r>
              <w:rPr>
                <w:b/>
                <w:sz w:val="26"/>
              </w:rPr>
              <w:t>id</w:t>
            </w:r>
          </w:p>
        </w:tc>
        <w:tc>
          <w:tcPr>
            <w:tcW w:w="1672" w:type="pct"/>
            <w:shd w:val="clear" w:color="auto" w:fill="FFFFFF" w:themeFill="background1"/>
          </w:tcPr>
          <w:p w14:paraId="6A0278E5" w14:textId="77777777" w:rsidR="00975B42" w:rsidRPr="00CA31B8" w:rsidRDefault="00975B42" w:rsidP="00AA0147">
            <w:pPr>
              <w:pStyle w:val="TableParagraph"/>
              <w:spacing w:before="143" w:line="288" w:lineRule="auto"/>
              <w:ind w:left="406" w:right="0"/>
              <w:rPr>
                <w:sz w:val="26"/>
              </w:rPr>
            </w:pPr>
            <w:r>
              <w:rPr>
                <w:sz w:val="26"/>
              </w:rPr>
              <w:t>int(255)</w:t>
            </w:r>
          </w:p>
        </w:tc>
        <w:tc>
          <w:tcPr>
            <w:tcW w:w="1685" w:type="pct"/>
            <w:shd w:val="clear" w:color="auto" w:fill="FFFFFF" w:themeFill="background1"/>
          </w:tcPr>
          <w:p w14:paraId="7BE4DC5A" w14:textId="77777777" w:rsidR="00975B42" w:rsidRPr="00CA31B8" w:rsidRDefault="00975B42" w:rsidP="00AA0147">
            <w:pPr>
              <w:pStyle w:val="TableParagraph"/>
              <w:spacing w:before="103" w:line="288" w:lineRule="auto"/>
              <w:ind w:left="71" w:right="0"/>
              <w:rPr>
                <w:sz w:val="26"/>
              </w:rPr>
            </w:pPr>
            <w:r>
              <w:rPr>
                <w:sz w:val="26"/>
              </w:rPr>
              <w:t>ID Toa</w:t>
            </w:r>
          </w:p>
        </w:tc>
      </w:tr>
      <w:tr w:rsidR="00975B42" w:rsidRPr="00CA31B8" w14:paraId="3DD2B9DD" w14:textId="77777777" w:rsidTr="00BE0DE3">
        <w:trPr>
          <w:trHeight w:val="520"/>
          <w:jc w:val="center"/>
        </w:trPr>
        <w:tc>
          <w:tcPr>
            <w:tcW w:w="1643" w:type="pct"/>
            <w:shd w:val="clear" w:color="auto" w:fill="FFFFFF" w:themeFill="background1"/>
          </w:tcPr>
          <w:p w14:paraId="445E6533" w14:textId="77777777" w:rsidR="00975B42" w:rsidRPr="00CA31B8" w:rsidRDefault="00975B42" w:rsidP="00AA0147">
            <w:pPr>
              <w:pStyle w:val="TableParagraph"/>
              <w:spacing w:before="142" w:line="288" w:lineRule="auto"/>
              <w:ind w:right="0"/>
              <w:rPr>
                <w:b/>
                <w:sz w:val="26"/>
              </w:rPr>
            </w:pPr>
            <w:r>
              <w:rPr>
                <w:b/>
                <w:sz w:val="26"/>
              </w:rPr>
              <w:t>matoa</w:t>
            </w:r>
          </w:p>
        </w:tc>
        <w:tc>
          <w:tcPr>
            <w:tcW w:w="1672" w:type="pct"/>
            <w:shd w:val="clear" w:color="auto" w:fill="FFFFFF" w:themeFill="background1"/>
          </w:tcPr>
          <w:p w14:paraId="745D2F4A" w14:textId="77777777" w:rsidR="00975B42" w:rsidRPr="00CA31B8" w:rsidRDefault="00975B42" w:rsidP="00AA0147">
            <w:pPr>
              <w:pStyle w:val="TableParagraph"/>
              <w:spacing w:before="103" w:line="288" w:lineRule="auto"/>
              <w:ind w:left="406" w:right="0"/>
              <w:rPr>
                <w:sz w:val="26"/>
              </w:rPr>
            </w:pPr>
            <w:r w:rsidRPr="00CA31B8">
              <w:rPr>
                <w:sz w:val="26"/>
              </w:rPr>
              <w:t>Varchar(255)</w:t>
            </w:r>
          </w:p>
        </w:tc>
        <w:tc>
          <w:tcPr>
            <w:tcW w:w="1685" w:type="pct"/>
            <w:shd w:val="clear" w:color="auto" w:fill="FFFFFF" w:themeFill="background1"/>
          </w:tcPr>
          <w:p w14:paraId="35EC1AF3" w14:textId="77777777" w:rsidR="00975B42" w:rsidRPr="00CA31B8" w:rsidRDefault="00975B42" w:rsidP="00AA0147">
            <w:pPr>
              <w:pStyle w:val="TableParagraph"/>
              <w:spacing w:before="103" w:line="288" w:lineRule="auto"/>
              <w:ind w:left="71" w:right="0"/>
              <w:rPr>
                <w:sz w:val="26"/>
              </w:rPr>
            </w:pPr>
            <w:r>
              <w:rPr>
                <w:sz w:val="26"/>
              </w:rPr>
              <w:t>Mã toa</w:t>
            </w:r>
          </w:p>
        </w:tc>
      </w:tr>
      <w:tr w:rsidR="00975B42" w:rsidRPr="00CA31B8" w14:paraId="4ECB1FCA" w14:textId="77777777" w:rsidTr="00BE0DE3">
        <w:trPr>
          <w:trHeight w:val="608"/>
          <w:jc w:val="center"/>
        </w:trPr>
        <w:tc>
          <w:tcPr>
            <w:tcW w:w="1643" w:type="pct"/>
            <w:shd w:val="clear" w:color="auto" w:fill="FFFFFF" w:themeFill="background1"/>
          </w:tcPr>
          <w:p w14:paraId="5831281A" w14:textId="77777777" w:rsidR="00975B42" w:rsidRPr="00CA31B8" w:rsidRDefault="00975B42" w:rsidP="00AA0147">
            <w:pPr>
              <w:pStyle w:val="TableParagraph"/>
              <w:spacing w:before="142" w:line="288" w:lineRule="auto"/>
              <w:ind w:right="0"/>
              <w:rPr>
                <w:b/>
                <w:sz w:val="26"/>
              </w:rPr>
            </w:pPr>
            <w:r>
              <w:rPr>
                <w:b/>
                <w:sz w:val="26"/>
              </w:rPr>
              <w:t xml:space="preserve">tentoa </w:t>
            </w:r>
          </w:p>
        </w:tc>
        <w:tc>
          <w:tcPr>
            <w:tcW w:w="1672" w:type="pct"/>
            <w:shd w:val="clear" w:color="auto" w:fill="FFFFFF" w:themeFill="background1"/>
          </w:tcPr>
          <w:p w14:paraId="70DC5EF6" w14:textId="77777777" w:rsidR="00975B42" w:rsidRPr="00CA31B8" w:rsidRDefault="00975B42" w:rsidP="00AA0147">
            <w:pPr>
              <w:pStyle w:val="TableParagraph"/>
              <w:spacing w:before="103" w:line="288" w:lineRule="auto"/>
              <w:ind w:left="406" w:right="0"/>
              <w:rPr>
                <w:sz w:val="26"/>
              </w:rPr>
            </w:pPr>
            <w:r w:rsidRPr="00CA31B8">
              <w:rPr>
                <w:sz w:val="26"/>
              </w:rPr>
              <w:t>Varchar(255)</w:t>
            </w:r>
          </w:p>
        </w:tc>
        <w:tc>
          <w:tcPr>
            <w:tcW w:w="1685" w:type="pct"/>
            <w:shd w:val="clear" w:color="auto" w:fill="FFFFFF" w:themeFill="background1"/>
          </w:tcPr>
          <w:p w14:paraId="5133E453" w14:textId="77777777" w:rsidR="00975B42" w:rsidRPr="00CA31B8" w:rsidRDefault="00975B42" w:rsidP="00AA0147">
            <w:pPr>
              <w:pStyle w:val="TableParagraph"/>
              <w:spacing w:before="148" w:line="288" w:lineRule="auto"/>
              <w:ind w:left="71" w:right="0"/>
              <w:rPr>
                <w:sz w:val="26"/>
              </w:rPr>
            </w:pPr>
            <w:r>
              <w:rPr>
                <w:sz w:val="26"/>
              </w:rPr>
              <w:t>Tên toa</w:t>
            </w:r>
          </w:p>
        </w:tc>
      </w:tr>
      <w:tr w:rsidR="00975B42" w:rsidRPr="00CA31B8" w14:paraId="5B0D2DEB" w14:textId="77777777" w:rsidTr="00BE0DE3">
        <w:trPr>
          <w:trHeight w:val="563"/>
          <w:jc w:val="center"/>
        </w:trPr>
        <w:tc>
          <w:tcPr>
            <w:tcW w:w="1643" w:type="pct"/>
            <w:shd w:val="clear" w:color="auto" w:fill="FFFFFF" w:themeFill="background1"/>
          </w:tcPr>
          <w:p w14:paraId="618F67D7" w14:textId="77777777" w:rsidR="00975B42" w:rsidRPr="00CA31B8" w:rsidRDefault="00975B42" w:rsidP="00AA0147">
            <w:pPr>
              <w:pStyle w:val="TableParagraph"/>
              <w:spacing w:before="142" w:line="288" w:lineRule="auto"/>
              <w:ind w:right="0"/>
              <w:rPr>
                <w:b/>
                <w:sz w:val="26"/>
              </w:rPr>
            </w:pPr>
            <w:r>
              <w:rPr>
                <w:b/>
                <w:sz w:val="26"/>
              </w:rPr>
              <w:t>tinhtrang</w:t>
            </w:r>
          </w:p>
        </w:tc>
        <w:tc>
          <w:tcPr>
            <w:tcW w:w="1672" w:type="pct"/>
            <w:shd w:val="clear" w:color="auto" w:fill="FFFFFF" w:themeFill="background1"/>
          </w:tcPr>
          <w:p w14:paraId="558F8CAE" w14:textId="77777777" w:rsidR="00975B42" w:rsidRPr="00CA31B8" w:rsidRDefault="00975B42" w:rsidP="00AA0147">
            <w:pPr>
              <w:pStyle w:val="TableParagraph"/>
              <w:spacing w:before="124" w:line="288" w:lineRule="auto"/>
              <w:ind w:left="406" w:right="0"/>
              <w:rPr>
                <w:sz w:val="26"/>
              </w:rPr>
            </w:pPr>
            <w:r w:rsidRPr="00CA31B8">
              <w:rPr>
                <w:sz w:val="26"/>
              </w:rPr>
              <w:t>Varchar(255)</w:t>
            </w:r>
          </w:p>
        </w:tc>
        <w:tc>
          <w:tcPr>
            <w:tcW w:w="1685" w:type="pct"/>
            <w:shd w:val="clear" w:color="auto" w:fill="FFFFFF" w:themeFill="background1"/>
          </w:tcPr>
          <w:p w14:paraId="7F14C66D" w14:textId="77777777" w:rsidR="00975B42" w:rsidRPr="00CA31B8" w:rsidRDefault="00975B42" w:rsidP="00AA0147">
            <w:pPr>
              <w:pStyle w:val="TableParagraph"/>
              <w:spacing w:before="124" w:line="288" w:lineRule="auto"/>
              <w:ind w:right="0"/>
              <w:rPr>
                <w:sz w:val="26"/>
              </w:rPr>
            </w:pPr>
            <w:r>
              <w:rPr>
                <w:sz w:val="26"/>
              </w:rPr>
              <w:t>Tình trạng toa</w:t>
            </w:r>
          </w:p>
        </w:tc>
      </w:tr>
    </w:tbl>
    <w:p w14:paraId="29FFA48D" w14:textId="77777777" w:rsidR="00975B42" w:rsidRPr="00EB7F66" w:rsidRDefault="00975B42" w:rsidP="00EA6700">
      <w:pPr>
        <w:tabs>
          <w:tab w:val="left" w:pos="2547"/>
        </w:tabs>
        <w:spacing w:line="360" w:lineRule="auto"/>
        <w:ind w:left="288" w:right="288"/>
        <w:jc w:val="both"/>
        <w:rPr>
          <w:bCs/>
          <w:sz w:val="26"/>
          <w:szCs w:val="26"/>
        </w:rPr>
      </w:pPr>
    </w:p>
    <w:p w14:paraId="350CC14E" w14:textId="77777777" w:rsidR="00C62EAE" w:rsidRDefault="00C62EAE" w:rsidP="00C62EAE">
      <w:pPr>
        <w:spacing w:line="360" w:lineRule="auto"/>
        <w:ind w:left="288" w:right="288"/>
        <w:jc w:val="both"/>
        <w:rPr>
          <w:b/>
          <w:sz w:val="26"/>
          <w:szCs w:val="26"/>
          <w:lang w:val="vi-VN"/>
        </w:rPr>
      </w:pPr>
      <w:r w:rsidRPr="00283A98">
        <w:rPr>
          <w:b/>
          <w:sz w:val="26"/>
          <w:szCs w:val="26"/>
          <w:lang w:val="vi-VN"/>
        </w:rPr>
        <w:t>3.2.2. Ràng buộc toàn vẹn</w:t>
      </w:r>
    </w:p>
    <w:p w14:paraId="1CA51B89" w14:textId="69CC9A23" w:rsidR="00974DC1" w:rsidRPr="00F156FA" w:rsidRDefault="00974DC1" w:rsidP="00203778">
      <w:pPr>
        <w:pStyle w:val="ListParagraph"/>
        <w:numPr>
          <w:ilvl w:val="0"/>
          <w:numId w:val="31"/>
        </w:numPr>
        <w:spacing w:line="360" w:lineRule="auto"/>
        <w:ind w:right="288"/>
        <w:jc w:val="both"/>
        <w:rPr>
          <w:b/>
          <w:sz w:val="26"/>
          <w:szCs w:val="26"/>
          <w:lang w:val="vi-VN"/>
        </w:rPr>
      </w:pPr>
      <w:r>
        <w:rPr>
          <w:b/>
          <w:sz w:val="26"/>
          <w:szCs w:val="26"/>
        </w:rPr>
        <w:t xml:space="preserve">Mỗi </w:t>
      </w:r>
      <w:r w:rsidR="001E0ED3">
        <w:rPr>
          <w:b/>
          <w:sz w:val="26"/>
          <w:szCs w:val="26"/>
        </w:rPr>
        <w:t xml:space="preserve">nhân viên </w:t>
      </w:r>
      <w:r w:rsidR="00984C10">
        <w:rPr>
          <w:b/>
          <w:sz w:val="26"/>
          <w:szCs w:val="26"/>
        </w:rPr>
        <w:t xml:space="preserve">có </w:t>
      </w:r>
      <w:r w:rsidR="00367CEC">
        <w:rPr>
          <w:b/>
          <w:sz w:val="26"/>
          <w:szCs w:val="26"/>
        </w:rPr>
        <w:t xml:space="preserve">một mã nhân viên </w:t>
      </w:r>
      <w:r w:rsidR="00E5256A">
        <w:rPr>
          <w:b/>
          <w:sz w:val="26"/>
          <w:szCs w:val="26"/>
        </w:rPr>
        <w:t>để viên để phâ</w:t>
      </w:r>
      <w:r w:rsidR="00585452">
        <w:rPr>
          <w:b/>
          <w:sz w:val="26"/>
          <w:szCs w:val="26"/>
        </w:rPr>
        <w:t xml:space="preserve">n </w:t>
      </w:r>
      <w:r w:rsidR="00093376">
        <w:rPr>
          <w:b/>
          <w:sz w:val="26"/>
          <w:szCs w:val="26"/>
        </w:rPr>
        <w:t>bi</w:t>
      </w:r>
      <w:r w:rsidR="00F156FA">
        <w:rPr>
          <w:b/>
          <w:sz w:val="26"/>
          <w:szCs w:val="26"/>
        </w:rPr>
        <w:t>ệt</w:t>
      </w:r>
    </w:p>
    <w:p w14:paraId="27875C26" w14:textId="4E12F8A6" w:rsidR="00F156FA" w:rsidRDefault="00F156FA" w:rsidP="00F156FA">
      <w:pPr>
        <w:pStyle w:val="ListParagraph"/>
        <w:spacing w:line="360" w:lineRule="auto"/>
        <w:ind w:left="1008" w:right="288"/>
        <w:jc w:val="both"/>
        <w:rPr>
          <w:bCs/>
          <w:sz w:val="26"/>
          <w:szCs w:val="26"/>
        </w:rPr>
      </w:pPr>
      <w:r>
        <w:rPr>
          <w:b/>
          <w:sz w:val="26"/>
          <w:szCs w:val="26"/>
        </w:rPr>
        <w:t>-</w:t>
      </w:r>
      <w:r>
        <w:rPr>
          <w:bCs/>
          <w:sz w:val="26"/>
          <w:szCs w:val="26"/>
        </w:rPr>
        <w:t>Bối cảnh: NHANVIEN</w:t>
      </w:r>
    </w:p>
    <w:p w14:paraId="6A620474" w14:textId="5BE23794" w:rsidR="00F156FA" w:rsidRDefault="00F156FA" w:rsidP="00F156FA">
      <w:pPr>
        <w:pStyle w:val="ListParagraph"/>
        <w:spacing w:line="360" w:lineRule="auto"/>
        <w:ind w:left="1008" w:right="288"/>
        <w:jc w:val="both"/>
        <w:rPr>
          <w:bCs/>
          <w:sz w:val="26"/>
          <w:szCs w:val="26"/>
        </w:rPr>
      </w:pPr>
      <w:r>
        <w:rPr>
          <w:b/>
          <w:sz w:val="26"/>
          <w:szCs w:val="26"/>
        </w:rPr>
        <w:t>-</w:t>
      </w:r>
      <w:r w:rsidR="00D868FD">
        <w:rPr>
          <w:bCs/>
          <w:sz w:val="26"/>
          <w:szCs w:val="26"/>
        </w:rPr>
        <w:t>Biểu diễn:</w:t>
      </w:r>
    </w:p>
    <w:p w14:paraId="5DC03C35" w14:textId="2FBB17A1" w:rsidR="00D868FD" w:rsidRDefault="00D868FD" w:rsidP="00F156FA">
      <w:pPr>
        <w:pStyle w:val="ListParagraph"/>
        <w:spacing w:line="360" w:lineRule="auto"/>
        <w:ind w:left="1008" w:right="288"/>
        <w:jc w:val="both"/>
        <w:rPr>
          <w:bCs/>
          <w:sz w:val="26"/>
          <w:szCs w:val="26"/>
        </w:rPr>
      </w:pPr>
      <w:r>
        <w:rPr>
          <w:b/>
          <w:sz w:val="26"/>
          <w:szCs w:val="26"/>
        </w:rPr>
        <w:tab/>
      </w:r>
      <w:r w:rsidRPr="00420364">
        <w:rPr>
          <w:rFonts w:ascii="Symbol" w:eastAsia="Symbol" w:hAnsi="Symbol" w:cs="Symbol"/>
          <w:sz w:val="26"/>
          <w:szCs w:val="26"/>
        </w:rPr>
        <w:sym w:font="Symbol" w:char="F022"/>
      </w:r>
      <w:r w:rsidR="00AD6E5A">
        <w:rPr>
          <w:bCs/>
          <w:sz w:val="26"/>
          <w:szCs w:val="26"/>
        </w:rPr>
        <w:t xml:space="preserve"> nv1, nv2</w:t>
      </w:r>
      <w:r w:rsidR="004E5A60">
        <w:rPr>
          <w:bCs/>
          <w:sz w:val="26"/>
          <w:szCs w:val="26"/>
        </w:rPr>
        <w:t xml:space="preserve"> </w:t>
      </w:r>
      <w:r w:rsidR="004E5A60" w:rsidRPr="00420364">
        <w:rPr>
          <w:rFonts w:ascii="Symbol" w:eastAsia="Symbol" w:hAnsi="Symbol" w:cs="Symbol"/>
          <w:sz w:val="26"/>
          <w:szCs w:val="26"/>
        </w:rPr>
        <w:sym w:font="Symbol" w:char="F0CE"/>
      </w:r>
      <w:r w:rsidR="004E5A60">
        <w:rPr>
          <w:bCs/>
          <w:sz w:val="26"/>
          <w:szCs w:val="26"/>
        </w:rPr>
        <w:t xml:space="preserve"> </w:t>
      </w:r>
      <w:r w:rsidR="00DB19C9">
        <w:rPr>
          <w:bCs/>
          <w:sz w:val="26"/>
          <w:szCs w:val="26"/>
        </w:rPr>
        <w:t>NHAN</w:t>
      </w:r>
      <w:r w:rsidR="001707E7">
        <w:rPr>
          <w:bCs/>
          <w:sz w:val="26"/>
          <w:szCs w:val="26"/>
        </w:rPr>
        <w:t>VIEN</w:t>
      </w:r>
    </w:p>
    <w:p w14:paraId="418778CA" w14:textId="435448D2" w:rsidR="007257E5" w:rsidRDefault="007257E5" w:rsidP="00F156FA">
      <w:pPr>
        <w:pStyle w:val="ListParagraph"/>
        <w:spacing w:line="360" w:lineRule="auto"/>
        <w:ind w:left="1008" w:right="288"/>
        <w:jc w:val="both"/>
      </w:pPr>
      <w:r>
        <w:rPr>
          <w:bCs/>
          <w:sz w:val="26"/>
          <w:szCs w:val="26"/>
        </w:rPr>
        <w:tab/>
      </w:r>
      <w:r w:rsidR="00827BAC">
        <w:rPr>
          <w:bCs/>
          <w:sz w:val="26"/>
          <w:szCs w:val="26"/>
        </w:rPr>
        <w:tab/>
      </w:r>
      <w:r w:rsidR="00685DFE">
        <w:rPr>
          <w:bCs/>
          <w:sz w:val="26"/>
          <w:szCs w:val="26"/>
        </w:rPr>
        <w:t xml:space="preserve">Nếu </w:t>
      </w:r>
      <w:r w:rsidR="00B602C0">
        <w:rPr>
          <w:bCs/>
          <w:sz w:val="26"/>
          <w:szCs w:val="26"/>
        </w:rPr>
        <w:t xml:space="preserve">nv1 </w:t>
      </w:r>
      <w:r w:rsidR="00A012DB">
        <w:t>≠</w:t>
      </w:r>
      <w:r w:rsidR="00A012DB">
        <w:t xml:space="preserve"> </w:t>
      </w:r>
      <w:r w:rsidR="00F0109D">
        <w:t>nv2 thì nv1[</w:t>
      </w:r>
      <w:r w:rsidR="00077A55">
        <w:t>MaNV</w:t>
      </w:r>
      <w:r w:rsidR="00D80A43">
        <w:t xml:space="preserve">] </w:t>
      </w:r>
      <w:r w:rsidR="00D80A43">
        <w:t>≠</w:t>
      </w:r>
      <w:r w:rsidR="00D80A43">
        <w:t xml:space="preserve"> </w:t>
      </w:r>
      <w:r w:rsidR="001B5ECF">
        <w:t>nv2</w:t>
      </w:r>
      <w:r w:rsidR="00E035FF">
        <w:t>[MaNV]</w:t>
      </w:r>
    </w:p>
    <w:p w14:paraId="3BE563C0" w14:textId="0763351C" w:rsidR="00E035FF" w:rsidRDefault="00E035FF" w:rsidP="00E035FF">
      <w:pPr>
        <w:pStyle w:val="ListParagraph"/>
        <w:spacing w:line="360" w:lineRule="auto"/>
        <w:ind w:left="1008" w:right="288"/>
        <w:jc w:val="both"/>
        <w:rPr>
          <w:bCs/>
          <w:sz w:val="26"/>
          <w:szCs w:val="26"/>
        </w:rPr>
      </w:pPr>
      <w:r>
        <w:rPr>
          <w:bCs/>
          <w:sz w:val="26"/>
          <w:szCs w:val="26"/>
        </w:rPr>
        <w:t>-</w:t>
      </w:r>
      <w:r w:rsidRPr="00420364">
        <w:rPr>
          <w:bCs/>
          <w:sz w:val="26"/>
          <w:szCs w:val="26"/>
        </w:rPr>
        <w:t>Bảng tầm ảnh hưởng:</w:t>
      </w:r>
    </w:p>
    <w:tbl>
      <w:tblPr>
        <w:tblStyle w:val="TableGrid"/>
        <w:tblW w:w="0" w:type="auto"/>
        <w:tblInd w:w="100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35"/>
        <w:gridCol w:w="2066"/>
        <w:gridCol w:w="2029"/>
        <w:gridCol w:w="2022"/>
      </w:tblGrid>
      <w:tr w:rsidR="00202C14" w14:paraId="58398E52" w14:textId="77777777" w:rsidTr="00E4181F">
        <w:tc>
          <w:tcPr>
            <w:tcW w:w="2337" w:type="dxa"/>
          </w:tcPr>
          <w:p w14:paraId="6A3085CE" w14:textId="77777777" w:rsidR="00E035FF" w:rsidRPr="00BD0BC2" w:rsidRDefault="00E035FF" w:rsidP="00E4181F">
            <w:pPr>
              <w:pStyle w:val="ListParagraph"/>
              <w:spacing w:line="360" w:lineRule="auto"/>
              <w:ind w:left="0" w:right="288"/>
              <w:jc w:val="center"/>
              <w:rPr>
                <w:bCs/>
                <w:sz w:val="26"/>
                <w:szCs w:val="26"/>
              </w:rPr>
            </w:pPr>
            <w:r>
              <w:rPr>
                <w:bCs/>
                <w:sz w:val="26"/>
                <w:szCs w:val="26"/>
              </w:rPr>
              <w:t>R</w:t>
            </w:r>
          </w:p>
        </w:tc>
        <w:tc>
          <w:tcPr>
            <w:tcW w:w="2337" w:type="dxa"/>
          </w:tcPr>
          <w:p w14:paraId="628A0D7F" w14:textId="77777777" w:rsidR="00E035FF" w:rsidRPr="00D05E68" w:rsidRDefault="00E035FF" w:rsidP="00E4181F">
            <w:pPr>
              <w:pStyle w:val="ListParagraph"/>
              <w:spacing w:line="360" w:lineRule="auto"/>
              <w:ind w:left="0" w:right="288"/>
              <w:jc w:val="center"/>
              <w:rPr>
                <w:bCs/>
                <w:sz w:val="26"/>
                <w:szCs w:val="26"/>
              </w:rPr>
            </w:pPr>
            <w:r>
              <w:rPr>
                <w:bCs/>
                <w:sz w:val="26"/>
                <w:szCs w:val="26"/>
              </w:rPr>
              <w:t>Thêm</w:t>
            </w:r>
          </w:p>
        </w:tc>
        <w:tc>
          <w:tcPr>
            <w:tcW w:w="2338" w:type="dxa"/>
          </w:tcPr>
          <w:p w14:paraId="65349CEC" w14:textId="77777777" w:rsidR="00E035FF" w:rsidRPr="00D05E68" w:rsidRDefault="00E035FF" w:rsidP="00E4181F">
            <w:pPr>
              <w:pStyle w:val="ListParagraph"/>
              <w:spacing w:line="360" w:lineRule="auto"/>
              <w:ind w:left="0" w:right="288"/>
              <w:jc w:val="center"/>
              <w:rPr>
                <w:bCs/>
                <w:sz w:val="26"/>
                <w:szCs w:val="26"/>
              </w:rPr>
            </w:pPr>
            <w:r>
              <w:rPr>
                <w:bCs/>
                <w:sz w:val="26"/>
                <w:szCs w:val="26"/>
              </w:rPr>
              <w:t>Xóa</w:t>
            </w:r>
          </w:p>
        </w:tc>
        <w:tc>
          <w:tcPr>
            <w:tcW w:w="2338" w:type="dxa"/>
          </w:tcPr>
          <w:p w14:paraId="2E74F722" w14:textId="77777777" w:rsidR="00E035FF" w:rsidRPr="00D05E68" w:rsidRDefault="00E035FF" w:rsidP="00E4181F">
            <w:pPr>
              <w:pStyle w:val="ListParagraph"/>
              <w:spacing w:line="360" w:lineRule="auto"/>
              <w:ind w:left="0" w:right="288"/>
              <w:jc w:val="center"/>
              <w:rPr>
                <w:bCs/>
                <w:sz w:val="26"/>
                <w:szCs w:val="26"/>
              </w:rPr>
            </w:pPr>
            <w:r>
              <w:rPr>
                <w:bCs/>
                <w:sz w:val="26"/>
                <w:szCs w:val="26"/>
              </w:rPr>
              <w:t>Sửa</w:t>
            </w:r>
          </w:p>
        </w:tc>
      </w:tr>
      <w:tr w:rsidR="00202C14" w14:paraId="09AB99EB" w14:textId="77777777" w:rsidTr="00E4181F">
        <w:tc>
          <w:tcPr>
            <w:tcW w:w="2337" w:type="dxa"/>
          </w:tcPr>
          <w:p w14:paraId="3315B7C2" w14:textId="508B2A6A" w:rsidR="00E035FF" w:rsidRPr="0040415A" w:rsidRDefault="00202C14" w:rsidP="00E4181F">
            <w:pPr>
              <w:pStyle w:val="ListParagraph"/>
              <w:spacing w:line="360" w:lineRule="auto"/>
              <w:ind w:left="0" w:right="288"/>
              <w:jc w:val="center"/>
              <w:rPr>
                <w:bCs/>
                <w:sz w:val="26"/>
                <w:szCs w:val="26"/>
              </w:rPr>
            </w:pPr>
            <w:r>
              <w:rPr>
                <w:bCs/>
                <w:sz w:val="26"/>
                <w:szCs w:val="26"/>
              </w:rPr>
              <w:t>NHANVIEN</w:t>
            </w:r>
          </w:p>
        </w:tc>
        <w:tc>
          <w:tcPr>
            <w:tcW w:w="2337" w:type="dxa"/>
          </w:tcPr>
          <w:p w14:paraId="63374A64" w14:textId="77777777" w:rsidR="00E035FF" w:rsidRPr="00551AC5" w:rsidRDefault="00E035FF" w:rsidP="00E4181F">
            <w:pPr>
              <w:pStyle w:val="ListParagraph"/>
              <w:spacing w:line="360" w:lineRule="auto"/>
              <w:ind w:left="0" w:right="288"/>
              <w:jc w:val="center"/>
              <w:rPr>
                <w:bCs/>
                <w:sz w:val="26"/>
                <w:szCs w:val="26"/>
              </w:rPr>
            </w:pPr>
            <w:r>
              <w:rPr>
                <w:bCs/>
                <w:sz w:val="26"/>
                <w:szCs w:val="26"/>
              </w:rPr>
              <w:t>+</w:t>
            </w:r>
          </w:p>
        </w:tc>
        <w:tc>
          <w:tcPr>
            <w:tcW w:w="2338" w:type="dxa"/>
          </w:tcPr>
          <w:p w14:paraId="5B2DD204" w14:textId="4FEA1BEA" w:rsidR="00E035FF" w:rsidRPr="00551AC5" w:rsidRDefault="00FF5EAC" w:rsidP="00E4181F">
            <w:pPr>
              <w:pStyle w:val="ListParagraph"/>
              <w:spacing w:line="360" w:lineRule="auto"/>
              <w:ind w:left="0" w:right="288"/>
              <w:jc w:val="center"/>
              <w:rPr>
                <w:bCs/>
                <w:sz w:val="26"/>
                <w:szCs w:val="26"/>
              </w:rPr>
            </w:pPr>
            <w:r>
              <w:rPr>
                <w:bCs/>
                <w:sz w:val="26"/>
                <w:szCs w:val="26"/>
              </w:rPr>
              <w:t>-</w:t>
            </w:r>
          </w:p>
        </w:tc>
        <w:tc>
          <w:tcPr>
            <w:tcW w:w="2338" w:type="dxa"/>
          </w:tcPr>
          <w:p w14:paraId="07DECEAE" w14:textId="06186015" w:rsidR="00E035FF" w:rsidRPr="00E73820" w:rsidRDefault="00BE2345" w:rsidP="00E4181F">
            <w:pPr>
              <w:pStyle w:val="ListParagraph"/>
              <w:spacing w:line="360" w:lineRule="auto"/>
              <w:ind w:left="0" w:right="288"/>
              <w:jc w:val="center"/>
              <w:rPr>
                <w:bCs/>
                <w:sz w:val="26"/>
                <w:szCs w:val="26"/>
              </w:rPr>
            </w:pPr>
            <w:r>
              <w:rPr>
                <w:bCs/>
                <w:sz w:val="26"/>
                <w:szCs w:val="26"/>
              </w:rPr>
              <w:t>-</w:t>
            </w:r>
            <w:r w:rsidR="00CF5517">
              <w:rPr>
                <w:bCs/>
                <w:sz w:val="26"/>
                <w:szCs w:val="26"/>
              </w:rPr>
              <w:t>(*)</w:t>
            </w:r>
          </w:p>
        </w:tc>
      </w:tr>
    </w:tbl>
    <w:p w14:paraId="173C8266" w14:textId="77777777" w:rsidR="00E035FF" w:rsidRPr="00420364" w:rsidRDefault="00E035FF" w:rsidP="00E035FF">
      <w:pPr>
        <w:pStyle w:val="ListParagraph"/>
        <w:spacing w:line="360" w:lineRule="auto"/>
        <w:ind w:left="1008" w:right="288"/>
        <w:jc w:val="center"/>
        <w:rPr>
          <w:bCs/>
          <w:sz w:val="26"/>
          <w:szCs w:val="26"/>
          <w:lang w:val="vi-VN"/>
        </w:rPr>
      </w:pPr>
    </w:p>
    <w:p w14:paraId="533BE5A2" w14:textId="77777777" w:rsidR="00E035FF" w:rsidRPr="00F156FA" w:rsidRDefault="00E035FF" w:rsidP="00F156FA">
      <w:pPr>
        <w:pStyle w:val="ListParagraph"/>
        <w:spacing w:line="360" w:lineRule="auto"/>
        <w:ind w:left="1008" w:right="288"/>
        <w:jc w:val="both"/>
        <w:rPr>
          <w:bCs/>
          <w:sz w:val="26"/>
          <w:szCs w:val="26"/>
        </w:rPr>
      </w:pPr>
    </w:p>
    <w:p w14:paraId="7A4D6545" w14:textId="3FC3F8CD" w:rsidR="00D13222" w:rsidRPr="009E0D6F" w:rsidRDefault="00091E04" w:rsidP="00203778">
      <w:pPr>
        <w:pStyle w:val="ListParagraph"/>
        <w:numPr>
          <w:ilvl w:val="0"/>
          <w:numId w:val="30"/>
        </w:numPr>
        <w:spacing w:line="360" w:lineRule="auto"/>
        <w:ind w:right="288"/>
        <w:jc w:val="both"/>
        <w:rPr>
          <w:b/>
          <w:sz w:val="26"/>
          <w:szCs w:val="26"/>
          <w:lang w:val="vi-VN"/>
        </w:rPr>
      </w:pPr>
      <w:r>
        <w:rPr>
          <w:b/>
          <w:sz w:val="26"/>
          <w:szCs w:val="26"/>
        </w:rPr>
        <w:t xml:space="preserve">Mỗi </w:t>
      </w:r>
      <w:r w:rsidR="00EA13C6">
        <w:rPr>
          <w:b/>
          <w:sz w:val="26"/>
          <w:szCs w:val="26"/>
        </w:rPr>
        <w:t>lịch</w:t>
      </w:r>
      <w:r w:rsidR="00F86CBE">
        <w:rPr>
          <w:b/>
          <w:sz w:val="26"/>
          <w:szCs w:val="26"/>
        </w:rPr>
        <w:t xml:space="preserve"> trình </w:t>
      </w:r>
      <w:r w:rsidR="00D352F9">
        <w:rPr>
          <w:b/>
          <w:sz w:val="26"/>
          <w:szCs w:val="26"/>
        </w:rPr>
        <w:t xml:space="preserve">có </w:t>
      </w:r>
      <w:r w:rsidR="00FA3FCB">
        <w:rPr>
          <w:b/>
          <w:sz w:val="26"/>
          <w:szCs w:val="26"/>
        </w:rPr>
        <w:t xml:space="preserve">ngày về </w:t>
      </w:r>
      <w:r w:rsidR="00724A17">
        <w:rPr>
          <w:b/>
          <w:sz w:val="26"/>
          <w:szCs w:val="26"/>
        </w:rPr>
        <w:t xml:space="preserve">sau hoặc cùng ngày </w:t>
      </w:r>
      <w:r w:rsidR="001C2CF5">
        <w:rPr>
          <w:b/>
          <w:sz w:val="26"/>
          <w:szCs w:val="26"/>
        </w:rPr>
        <w:t>ngày đi</w:t>
      </w:r>
    </w:p>
    <w:p w14:paraId="7A25DCDA" w14:textId="751AEDEC" w:rsidR="009E0D6F" w:rsidRPr="00420364" w:rsidRDefault="009E0D6F" w:rsidP="009E0D6F">
      <w:pPr>
        <w:pStyle w:val="ListParagraph"/>
        <w:spacing w:line="360" w:lineRule="auto"/>
        <w:ind w:left="1008" w:right="288"/>
        <w:jc w:val="both"/>
        <w:rPr>
          <w:bCs/>
          <w:sz w:val="26"/>
          <w:szCs w:val="26"/>
        </w:rPr>
      </w:pPr>
      <w:r w:rsidRPr="00420364">
        <w:rPr>
          <w:bCs/>
          <w:sz w:val="26"/>
          <w:szCs w:val="26"/>
        </w:rPr>
        <w:t xml:space="preserve">- </w:t>
      </w:r>
      <w:r w:rsidR="00D523DB" w:rsidRPr="00420364">
        <w:rPr>
          <w:bCs/>
          <w:sz w:val="26"/>
          <w:szCs w:val="26"/>
        </w:rPr>
        <w:t>Bối cảnh:</w:t>
      </w:r>
      <w:r w:rsidR="00F0344D" w:rsidRPr="00420364">
        <w:rPr>
          <w:bCs/>
          <w:sz w:val="26"/>
          <w:szCs w:val="26"/>
        </w:rPr>
        <w:t xml:space="preserve"> LICHTRINH</w:t>
      </w:r>
    </w:p>
    <w:p w14:paraId="6CCDE936" w14:textId="7E73D883" w:rsidR="00D523DB" w:rsidRPr="00420364" w:rsidRDefault="00D523DB" w:rsidP="009E0D6F">
      <w:pPr>
        <w:pStyle w:val="ListParagraph"/>
        <w:spacing w:line="360" w:lineRule="auto"/>
        <w:ind w:left="1008" w:right="288"/>
        <w:jc w:val="both"/>
        <w:rPr>
          <w:bCs/>
          <w:sz w:val="26"/>
          <w:szCs w:val="26"/>
        </w:rPr>
      </w:pPr>
      <w:r w:rsidRPr="00420364">
        <w:rPr>
          <w:bCs/>
          <w:sz w:val="26"/>
          <w:szCs w:val="26"/>
        </w:rPr>
        <w:t>- Biểu diễn:</w:t>
      </w:r>
      <w:r w:rsidR="00492F29" w:rsidRPr="00420364">
        <w:rPr>
          <w:bCs/>
          <w:sz w:val="26"/>
          <w:szCs w:val="26"/>
        </w:rPr>
        <w:t xml:space="preserve"> </w:t>
      </w:r>
    </w:p>
    <w:p w14:paraId="4451C329" w14:textId="45188514" w:rsidR="00D939B1" w:rsidRPr="00420364" w:rsidRDefault="00420364" w:rsidP="009E0D6F">
      <w:pPr>
        <w:pStyle w:val="ListParagraph"/>
        <w:spacing w:line="360" w:lineRule="auto"/>
        <w:ind w:left="1008" w:right="288"/>
        <w:jc w:val="both"/>
        <w:rPr>
          <w:bCs/>
          <w:sz w:val="26"/>
          <w:szCs w:val="26"/>
        </w:rPr>
      </w:pPr>
      <w:r>
        <w:rPr>
          <w:bCs/>
          <w:sz w:val="26"/>
          <w:szCs w:val="26"/>
        </w:rPr>
        <w:tab/>
      </w:r>
      <w:r w:rsidR="003C4D69" w:rsidRPr="00420364">
        <w:rPr>
          <w:rFonts w:ascii="Symbol" w:eastAsia="Symbol" w:hAnsi="Symbol" w:cs="Symbol"/>
          <w:bCs/>
          <w:sz w:val="26"/>
          <w:szCs w:val="26"/>
        </w:rPr>
        <w:t>"</w:t>
      </w:r>
      <w:r w:rsidR="00A13714" w:rsidRPr="00420364">
        <w:rPr>
          <w:bCs/>
          <w:sz w:val="26"/>
          <w:szCs w:val="26"/>
        </w:rPr>
        <w:t xml:space="preserve">t </w:t>
      </w:r>
      <w:r w:rsidR="00F95673" w:rsidRPr="00420364">
        <w:rPr>
          <w:rFonts w:ascii="Symbol" w:eastAsia="Symbol" w:hAnsi="Symbol" w:cs="Symbol"/>
          <w:bCs/>
          <w:sz w:val="26"/>
          <w:szCs w:val="26"/>
        </w:rPr>
        <w:t>Î</w:t>
      </w:r>
      <w:r w:rsidR="00F95673" w:rsidRPr="00420364">
        <w:rPr>
          <w:bCs/>
          <w:sz w:val="26"/>
          <w:szCs w:val="26"/>
        </w:rPr>
        <w:t xml:space="preserve"> LICHTRINH</w:t>
      </w:r>
    </w:p>
    <w:p w14:paraId="4BF03ED2" w14:textId="58B616EC" w:rsidR="007C5C6D" w:rsidRPr="00420364" w:rsidRDefault="00510A6D" w:rsidP="009E0D6F">
      <w:pPr>
        <w:pStyle w:val="ListParagraph"/>
        <w:spacing w:line="360" w:lineRule="auto"/>
        <w:ind w:left="1008" w:right="288"/>
        <w:jc w:val="both"/>
        <w:rPr>
          <w:bCs/>
          <w:sz w:val="26"/>
          <w:szCs w:val="26"/>
        </w:rPr>
      </w:pPr>
      <w:r w:rsidRPr="00420364">
        <w:rPr>
          <w:bCs/>
          <w:sz w:val="26"/>
          <w:szCs w:val="26"/>
        </w:rPr>
        <w:tab/>
      </w:r>
      <w:r w:rsidR="00420364">
        <w:rPr>
          <w:bCs/>
          <w:sz w:val="26"/>
          <w:szCs w:val="26"/>
        </w:rPr>
        <w:tab/>
      </w:r>
      <w:r w:rsidR="00633992" w:rsidRPr="00420364">
        <w:rPr>
          <w:bCs/>
          <w:sz w:val="26"/>
          <w:szCs w:val="26"/>
        </w:rPr>
        <w:t>t.</w:t>
      </w:r>
      <w:r w:rsidR="00513B88" w:rsidRPr="00420364">
        <w:rPr>
          <w:bCs/>
          <w:sz w:val="26"/>
          <w:szCs w:val="26"/>
        </w:rPr>
        <w:t>Ngaydi</w:t>
      </w:r>
      <w:r w:rsidR="00192446" w:rsidRPr="00420364">
        <w:rPr>
          <w:bCs/>
          <w:sz w:val="26"/>
          <w:szCs w:val="26"/>
        </w:rPr>
        <w:t xml:space="preserve"> &lt;= t. Ngay</w:t>
      </w:r>
      <w:r w:rsidR="00420364" w:rsidRPr="00420364">
        <w:rPr>
          <w:bCs/>
          <w:sz w:val="26"/>
          <w:szCs w:val="26"/>
        </w:rPr>
        <w:t>ve</w:t>
      </w:r>
    </w:p>
    <w:p w14:paraId="2A5F4CB0" w14:textId="3D38A3E3" w:rsidR="00D523DB" w:rsidRDefault="00D523DB" w:rsidP="009E0D6F">
      <w:pPr>
        <w:pStyle w:val="ListParagraph"/>
        <w:spacing w:line="360" w:lineRule="auto"/>
        <w:ind w:left="1008" w:right="288"/>
        <w:jc w:val="both"/>
        <w:rPr>
          <w:bCs/>
          <w:sz w:val="26"/>
          <w:szCs w:val="26"/>
        </w:rPr>
      </w:pPr>
      <w:r w:rsidRPr="00420364">
        <w:rPr>
          <w:bCs/>
          <w:sz w:val="26"/>
          <w:szCs w:val="26"/>
        </w:rPr>
        <w:t xml:space="preserve">- </w:t>
      </w:r>
      <w:r w:rsidR="00493B71" w:rsidRPr="00420364">
        <w:rPr>
          <w:bCs/>
          <w:sz w:val="26"/>
          <w:szCs w:val="26"/>
        </w:rPr>
        <w:t>Bảng tầm ảnh hưởng:</w:t>
      </w:r>
    </w:p>
    <w:tbl>
      <w:tblPr>
        <w:tblStyle w:val="TableGrid"/>
        <w:tblW w:w="0" w:type="auto"/>
        <w:tblInd w:w="100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40"/>
        <w:gridCol w:w="2065"/>
        <w:gridCol w:w="2027"/>
        <w:gridCol w:w="2020"/>
      </w:tblGrid>
      <w:tr w:rsidR="00D05E68" w14:paraId="59AD9417" w14:textId="77777777" w:rsidTr="0081080A">
        <w:tc>
          <w:tcPr>
            <w:tcW w:w="2337" w:type="dxa"/>
          </w:tcPr>
          <w:p w14:paraId="199136FD" w14:textId="37F74048" w:rsidR="00EC5E5C" w:rsidRPr="00BD0BC2" w:rsidRDefault="00BD0BC2" w:rsidP="00474A3E">
            <w:pPr>
              <w:pStyle w:val="ListParagraph"/>
              <w:spacing w:line="360" w:lineRule="auto"/>
              <w:ind w:left="0" w:right="288"/>
              <w:jc w:val="center"/>
              <w:rPr>
                <w:bCs/>
                <w:sz w:val="26"/>
                <w:szCs w:val="26"/>
              </w:rPr>
            </w:pPr>
            <w:r>
              <w:rPr>
                <w:bCs/>
                <w:sz w:val="26"/>
                <w:szCs w:val="26"/>
              </w:rPr>
              <w:t>R</w:t>
            </w:r>
          </w:p>
        </w:tc>
        <w:tc>
          <w:tcPr>
            <w:tcW w:w="2337" w:type="dxa"/>
          </w:tcPr>
          <w:p w14:paraId="72F74FEA" w14:textId="6CEE40C8" w:rsidR="00EC5E5C" w:rsidRPr="00D05E68" w:rsidRDefault="00D05E68" w:rsidP="00474A3E">
            <w:pPr>
              <w:pStyle w:val="ListParagraph"/>
              <w:spacing w:line="360" w:lineRule="auto"/>
              <w:ind w:left="0" w:right="288"/>
              <w:jc w:val="center"/>
              <w:rPr>
                <w:bCs/>
                <w:sz w:val="26"/>
                <w:szCs w:val="26"/>
              </w:rPr>
            </w:pPr>
            <w:r>
              <w:rPr>
                <w:bCs/>
                <w:sz w:val="26"/>
                <w:szCs w:val="26"/>
              </w:rPr>
              <w:t>Thêm</w:t>
            </w:r>
          </w:p>
        </w:tc>
        <w:tc>
          <w:tcPr>
            <w:tcW w:w="2338" w:type="dxa"/>
          </w:tcPr>
          <w:p w14:paraId="14C1B334" w14:textId="182BB12B" w:rsidR="00EC5E5C" w:rsidRPr="00D05E68" w:rsidRDefault="00D05E68" w:rsidP="00474A3E">
            <w:pPr>
              <w:pStyle w:val="ListParagraph"/>
              <w:spacing w:line="360" w:lineRule="auto"/>
              <w:ind w:left="0" w:right="288"/>
              <w:jc w:val="center"/>
              <w:rPr>
                <w:bCs/>
                <w:sz w:val="26"/>
                <w:szCs w:val="26"/>
              </w:rPr>
            </w:pPr>
            <w:r>
              <w:rPr>
                <w:bCs/>
                <w:sz w:val="26"/>
                <w:szCs w:val="26"/>
              </w:rPr>
              <w:t>Xóa</w:t>
            </w:r>
          </w:p>
        </w:tc>
        <w:tc>
          <w:tcPr>
            <w:tcW w:w="2338" w:type="dxa"/>
          </w:tcPr>
          <w:p w14:paraId="66049AA5" w14:textId="424D98C6" w:rsidR="00EC5E5C" w:rsidRPr="00D05E68" w:rsidRDefault="00D05E68" w:rsidP="00474A3E">
            <w:pPr>
              <w:pStyle w:val="ListParagraph"/>
              <w:spacing w:line="360" w:lineRule="auto"/>
              <w:ind w:left="0" w:right="288"/>
              <w:jc w:val="center"/>
              <w:rPr>
                <w:bCs/>
                <w:sz w:val="26"/>
                <w:szCs w:val="26"/>
              </w:rPr>
            </w:pPr>
            <w:r>
              <w:rPr>
                <w:bCs/>
                <w:sz w:val="26"/>
                <w:szCs w:val="26"/>
              </w:rPr>
              <w:t>Sửa</w:t>
            </w:r>
          </w:p>
        </w:tc>
      </w:tr>
      <w:tr w:rsidR="00D05E68" w14:paraId="0B7B9A4B" w14:textId="77777777" w:rsidTr="0081080A">
        <w:tc>
          <w:tcPr>
            <w:tcW w:w="2337" w:type="dxa"/>
          </w:tcPr>
          <w:p w14:paraId="731722A0" w14:textId="7A3DBAB1" w:rsidR="00EC5E5C" w:rsidRPr="0040415A" w:rsidRDefault="0040415A" w:rsidP="00474A3E">
            <w:pPr>
              <w:pStyle w:val="ListParagraph"/>
              <w:spacing w:line="360" w:lineRule="auto"/>
              <w:ind w:left="0" w:right="288"/>
              <w:jc w:val="center"/>
              <w:rPr>
                <w:bCs/>
                <w:sz w:val="26"/>
                <w:szCs w:val="26"/>
              </w:rPr>
            </w:pPr>
            <w:r>
              <w:rPr>
                <w:bCs/>
                <w:sz w:val="26"/>
                <w:szCs w:val="26"/>
              </w:rPr>
              <w:t>LICHTRINH</w:t>
            </w:r>
          </w:p>
        </w:tc>
        <w:tc>
          <w:tcPr>
            <w:tcW w:w="2337" w:type="dxa"/>
          </w:tcPr>
          <w:p w14:paraId="59984005" w14:textId="2684D2AA" w:rsidR="00EC5E5C" w:rsidRPr="00551AC5" w:rsidRDefault="00551AC5" w:rsidP="00474A3E">
            <w:pPr>
              <w:pStyle w:val="ListParagraph"/>
              <w:spacing w:line="360" w:lineRule="auto"/>
              <w:ind w:left="0" w:right="288"/>
              <w:jc w:val="center"/>
              <w:rPr>
                <w:bCs/>
                <w:sz w:val="26"/>
                <w:szCs w:val="26"/>
              </w:rPr>
            </w:pPr>
            <w:r>
              <w:rPr>
                <w:bCs/>
                <w:sz w:val="26"/>
                <w:szCs w:val="26"/>
              </w:rPr>
              <w:t>+</w:t>
            </w:r>
          </w:p>
        </w:tc>
        <w:tc>
          <w:tcPr>
            <w:tcW w:w="2338" w:type="dxa"/>
          </w:tcPr>
          <w:p w14:paraId="40DCEF3C" w14:textId="509298F3" w:rsidR="00EC5E5C" w:rsidRPr="00551AC5" w:rsidRDefault="00551AC5" w:rsidP="00474A3E">
            <w:pPr>
              <w:pStyle w:val="ListParagraph"/>
              <w:spacing w:line="360" w:lineRule="auto"/>
              <w:ind w:left="0" w:right="288"/>
              <w:jc w:val="center"/>
              <w:rPr>
                <w:bCs/>
                <w:sz w:val="26"/>
                <w:szCs w:val="26"/>
              </w:rPr>
            </w:pPr>
            <w:r>
              <w:rPr>
                <w:bCs/>
                <w:sz w:val="26"/>
                <w:szCs w:val="26"/>
              </w:rPr>
              <w:t>+</w:t>
            </w:r>
          </w:p>
        </w:tc>
        <w:tc>
          <w:tcPr>
            <w:tcW w:w="2338" w:type="dxa"/>
          </w:tcPr>
          <w:p w14:paraId="76D2AE74" w14:textId="5A88BD77" w:rsidR="00EC5E5C" w:rsidRPr="00E73820" w:rsidRDefault="00E73820" w:rsidP="00474A3E">
            <w:pPr>
              <w:pStyle w:val="ListParagraph"/>
              <w:spacing w:line="360" w:lineRule="auto"/>
              <w:ind w:left="0" w:right="288"/>
              <w:jc w:val="center"/>
              <w:rPr>
                <w:bCs/>
                <w:sz w:val="26"/>
                <w:szCs w:val="26"/>
              </w:rPr>
            </w:pPr>
            <w:r>
              <w:rPr>
                <w:bCs/>
                <w:sz w:val="26"/>
                <w:szCs w:val="26"/>
              </w:rPr>
              <w:t>-</w:t>
            </w:r>
          </w:p>
        </w:tc>
      </w:tr>
    </w:tbl>
    <w:p w14:paraId="09510194" w14:textId="77777777" w:rsidR="00735586" w:rsidRPr="00420364" w:rsidRDefault="00735586" w:rsidP="00474A3E">
      <w:pPr>
        <w:pStyle w:val="ListParagraph"/>
        <w:spacing w:line="360" w:lineRule="auto"/>
        <w:ind w:left="1008" w:right="288"/>
        <w:jc w:val="center"/>
        <w:rPr>
          <w:bCs/>
          <w:sz w:val="26"/>
          <w:szCs w:val="26"/>
          <w:lang w:val="vi-VN"/>
        </w:rPr>
      </w:pPr>
    </w:p>
    <w:p w14:paraId="59830B6C" w14:textId="58E13B16" w:rsidR="001A612A" w:rsidRDefault="001A612A" w:rsidP="00C62EAE">
      <w:pPr>
        <w:spacing w:line="360" w:lineRule="auto"/>
        <w:ind w:left="288" w:right="288"/>
        <w:jc w:val="both"/>
        <w:rPr>
          <w:b/>
          <w:sz w:val="26"/>
          <w:szCs w:val="26"/>
          <w:lang w:val="vi-VN"/>
        </w:rPr>
      </w:pPr>
      <w:r w:rsidRPr="00283A98">
        <w:rPr>
          <w:b/>
          <w:sz w:val="26"/>
          <w:szCs w:val="26"/>
          <w:lang w:val="vi-VN"/>
        </w:rPr>
        <w:t>3.3. SƠ ĐỒ LỚP Ở MỨC THIẾT KẾ</w:t>
      </w:r>
    </w:p>
    <w:p w14:paraId="1FAE8DB3" w14:textId="283C2BCE" w:rsidR="000C11F4" w:rsidRPr="00283A98" w:rsidRDefault="00103230" w:rsidP="00103230">
      <w:pPr>
        <w:spacing w:line="360" w:lineRule="auto"/>
        <w:ind w:right="288"/>
        <w:jc w:val="both"/>
        <w:rPr>
          <w:b/>
          <w:bCs/>
          <w:sz w:val="26"/>
          <w:szCs w:val="26"/>
          <w:lang w:val="vi-VN"/>
        </w:rPr>
      </w:pPr>
      <w:r w:rsidRPr="00103230">
        <w:rPr>
          <w:b/>
          <w:bCs/>
          <w:sz w:val="26"/>
          <w:szCs w:val="26"/>
          <w:lang w:val="vi-VN"/>
        </w:rPr>
        <w:drawing>
          <wp:inline distT="0" distB="0" distL="0" distR="0" wp14:anchorId="6E0C6CA9" wp14:editId="063356F2">
            <wp:extent cx="6198124" cy="4110892"/>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2"/>
                    <a:stretch>
                      <a:fillRect/>
                    </a:stretch>
                  </pic:blipFill>
                  <pic:spPr>
                    <a:xfrm>
                      <a:off x="0" y="0"/>
                      <a:ext cx="6204053" cy="4114825"/>
                    </a:xfrm>
                    <a:prstGeom prst="rect">
                      <a:avLst/>
                    </a:prstGeom>
                  </pic:spPr>
                </pic:pic>
              </a:graphicData>
            </a:graphic>
          </wp:inline>
        </w:drawing>
      </w:r>
    </w:p>
    <w:p w14:paraId="5AEA1AD7" w14:textId="5F624E15" w:rsidR="0034538F" w:rsidRPr="00AC4041" w:rsidRDefault="00AC4041" w:rsidP="00AC4041">
      <w:pPr>
        <w:spacing w:line="360" w:lineRule="auto"/>
        <w:ind w:left="1440" w:right="288" w:firstLine="720"/>
        <w:jc w:val="both"/>
        <w:rPr>
          <w:sz w:val="26"/>
          <w:szCs w:val="26"/>
        </w:rPr>
      </w:pPr>
      <w:r w:rsidRPr="00AC4041">
        <w:rPr>
          <w:sz w:val="26"/>
          <w:szCs w:val="26"/>
          <w:lang w:val="vi-VN"/>
        </w:rPr>
        <w:tab/>
      </w:r>
      <w:r w:rsidRPr="00AC4041">
        <w:rPr>
          <w:sz w:val="26"/>
          <w:szCs w:val="26"/>
        </w:rPr>
        <w:t>Hình 3.3. Sơ đồ lớp ở mức thiết kế</w:t>
      </w:r>
    </w:p>
    <w:p w14:paraId="1512D10B" w14:textId="77356DC9" w:rsidR="00ED74DD" w:rsidRPr="005F734E" w:rsidRDefault="00283A98" w:rsidP="00203778">
      <w:pPr>
        <w:pStyle w:val="ListParagraph"/>
        <w:numPr>
          <w:ilvl w:val="1"/>
          <w:numId w:val="19"/>
        </w:numPr>
        <w:spacing w:line="360" w:lineRule="auto"/>
        <w:ind w:right="288"/>
        <w:jc w:val="both"/>
        <w:rPr>
          <w:b/>
          <w:bCs/>
          <w:sz w:val="26"/>
          <w:szCs w:val="26"/>
          <w:lang w:val="vi-VN"/>
        </w:rPr>
      </w:pPr>
      <w:r w:rsidRPr="00ED74DD">
        <w:rPr>
          <w:b/>
          <w:bCs/>
          <w:sz w:val="26"/>
          <w:szCs w:val="26"/>
          <w:lang w:val="vi-VN"/>
        </w:rPr>
        <w:t>THIẾT KẾ GIAO DIỆN HỆ THỐNG</w:t>
      </w:r>
    </w:p>
    <w:p w14:paraId="059262F5" w14:textId="4FBBFE1C" w:rsidR="00347E62" w:rsidRPr="005F734E" w:rsidRDefault="007B045F" w:rsidP="001C6563">
      <w:pPr>
        <w:spacing w:line="360" w:lineRule="auto"/>
        <w:ind w:left="360" w:right="288"/>
        <w:jc w:val="both"/>
        <w:rPr>
          <w:b/>
          <w:bCs/>
          <w:sz w:val="26"/>
          <w:szCs w:val="26"/>
          <w:lang w:val="vi-VN"/>
        </w:rPr>
      </w:pPr>
      <w:r>
        <w:rPr>
          <w:b/>
          <w:bCs/>
          <w:sz w:val="26"/>
          <w:szCs w:val="26"/>
        </w:rPr>
        <w:t>Fo</w:t>
      </w:r>
      <w:r w:rsidR="00737E4D">
        <w:rPr>
          <w:b/>
          <w:bCs/>
          <w:sz w:val="26"/>
          <w:szCs w:val="26"/>
        </w:rPr>
        <w:t>r</w:t>
      </w:r>
      <w:r>
        <w:rPr>
          <w:b/>
          <w:bCs/>
          <w:sz w:val="26"/>
          <w:szCs w:val="26"/>
        </w:rPr>
        <w:t xml:space="preserve">m </w:t>
      </w:r>
      <w:r w:rsidR="00307F25">
        <w:rPr>
          <w:b/>
          <w:bCs/>
          <w:sz w:val="26"/>
          <w:szCs w:val="26"/>
        </w:rPr>
        <w:t>Đăng nhập</w:t>
      </w:r>
    </w:p>
    <w:p w14:paraId="3622FCDC" w14:textId="1444EB47" w:rsidR="00E47511" w:rsidRDefault="005F734E">
      <w:pPr>
        <w:spacing w:after="160" w:line="259" w:lineRule="auto"/>
        <w:rPr>
          <w:sz w:val="26"/>
          <w:szCs w:val="26"/>
          <w:lang w:val="vi-VN"/>
        </w:rPr>
      </w:pPr>
      <w:r>
        <w:rPr>
          <w:sz w:val="26"/>
          <w:szCs w:val="26"/>
        </w:rPr>
        <w:lastRenderedPageBreak/>
        <w:t xml:space="preserve">       </w:t>
      </w:r>
      <w:r w:rsidR="007B34AB" w:rsidRPr="007B34AB">
        <w:rPr>
          <w:noProof/>
          <w:sz w:val="26"/>
          <w:szCs w:val="26"/>
          <w:lang w:val="vi-VN"/>
        </w:rPr>
        <w:drawing>
          <wp:inline distT="0" distB="0" distL="0" distR="0" wp14:anchorId="6E9995C9" wp14:editId="146E2D3F">
            <wp:extent cx="5185410" cy="2587690"/>
            <wp:effectExtent l="0" t="0" r="0" b="3175"/>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43"/>
                    <a:stretch>
                      <a:fillRect/>
                    </a:stretch>
                  </pic:blipFill>
                  <pic:spPr>
                    <a:xfrm>
                      <a:off x="0" y="0"/>
                      <a:ext cx="5195676" cy="2592813"/>
                    </a:xfrm>
                    <a:prstGeom prst="rect">
                      <a:avLst/>
                    </a:prstGeom>
                  </pic:spPr>
                </pic:pic>
              </a:graphicData>
            </a:graphic>
          </wp:inline>
        </w:drawing>
      </w:r>
    </w:p>
    <w:p w14:paraId="5318CCD7" w14:textId="47B0CB53" w:rsidR="00192323" w:rsidRDefault="00CD2F31" w:rsidP="00A931AB">
      <w:pPr>
        <w:spacing w:after="160" w:line="259" w:lineRule="auto"/>
        <w:jc w:val="center"/>
        <w:rPr>
          <w:sz w:val="26"/>
          <w:szCs w:val="26"/>
        </w:rPr>
      </w:pPr>
      <w:r>
        <w:rPr>
          <w:sz w:val="26"/>
          <w:szCs w:val="26"/>
        </w:rPr>
        <w:t xml:space="preserve">Hình </w:t>
      </w:r>
      <w:r w:rsidR="002F2C1D">
        <w:rPr>
          <w:sz w:val="26"/>
          <w:szCs w:val="26"/>
        </w:rPr>
        <w:t>3.</w:t>
      </w:r>
      <w:r w:rsidR="00AC4041">
        <w:rPr>
          <w:sz w:val="26"/>
          <w:szCs w:val="26"/>
        </w:rPr>
        <w:t>4</w:t>
      </w:r>
      <w:r>
        <w:rPr>
          <w:sz w:val="26"/>
          <w:szCs w:val="26"/>
        </w:rPr>
        <w:t xml:space="preserve">: </w:t>
      </w:r>
      <w:r w:rsidR="005D5969">
        <w:rPr>
          <w:sz w:val="26"/>
          <w:szCs w:val="26"/>
        </w:rPr>
        <w:t>Giao diện đ</w:t>
      </w:r>
      <w:r w:rsidR="00A931AB">
        <w:rPr>
          <w:sz w:val="26"/>
          <w:szCs w:val="26"/>
        </w:rPr>
        <w:t>ăng nhập hệ thống quản lý</w:t>
      </w:r>
    </w:p>
    <w:p w14:paraId="2F96884B" w14:textId="77777777" w:rsidR="00C878D5" w:rsidRPr="001673FD" w:rsidRDefault="00C878D5" w:rsidP="00C878D5">
      <w:pPr>
        <w:spacing w:after="160" w:line="259" w:lineRule="auto"/>
        <w:rPr>
          <w:b/>
          <w:bCs/>
          <w:sz w:val="26"/>
          <w:szCs w:val="26"/>
        </w:rPr>
      </w:pPr>
      <w:r w:rsidRPr="001673FD">
        <w:rPr>
          <w:b/>
          <w:bCs/>
          <w:sz w:val="26"/>
          <w:szCs w:val="26"/>
        </w:rPr>
        <w:t>Giao diện chính sau khi đăng nhập</w:t>
      </w:r>
    </w:p>
    <w:p w14:paraId="3CB9664E" w14:textId="77777777" w:rsidR="00C878D5" w:rsidRDefault="00C878D5" w:rsidP="00C878D5">
      <w:pPr>
        <w:spacing w:after="160" w:line="259" w:lineRule="auto"/>
        <w:rPr>
          <w:sz w:val="26"/>
          <w:szCs w:val="26"/>
        </w:rPr>
      </w:pPr>
    </w:p>
    <w:p w14:paraId="6EF1D614" w14:textId="77777777" w:rsidR="00192323" w:rsidRDefault="00192323" w:rsidP="00A931AB">
      <w:pPr>
        <w:spacing w:after="160" w:line="259" w:lineRule="auto"/>
        <w:jc w:val="center"/>
        <w:rPr>
          <w:sz w:val="26"/>
          <w:szCs w:val="26"/>
          <w:lang w:val="vi-VN"/>
        </w:rPr>
      </w:pPr>
      <w:r w:rsidRPr="00192323">
        <w:rPr>
          <w:sz w:val="26"/>
          <w:szCs w:val="26"/>
          <w:lang w:val="vi-VN"/>
        </w:rPr>
        <w:drawing>
          <wp:inline distT="0" distB="0" distL="0" distR="0" wp14:anchorId="58018C07" wp14:editId="7B53E478">
            <wp:extent cx="5943600" cy="305752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4"/>
                    <a:stretch>
                      <a:fillRect/>
                    </a:stretch>
                  </pic:blipFill>
                  <pic:spPr>
                    <a:xfrm>
                      <a:off x="0" y="0"/>
                      <a:ext cx="5943600" cy="3057525"/>
                    </a:xfrm>
                    <a:prstGeom prst="rect">
                      <a:avLst/>
                    </a:prstGeom>
                  </pic:spPr>
                </pic:pic>
              </a:graphicData>
            </a:graphic>
          </wp:inline>
        </w:drawing>
      </w:r>
    </w:p>
    <w:p w14:paraId="1E411A1D" w14:textId="718F13A4" w:rsidR="0050328A" w:rsidRPr="00BB7720" w:rsidRDefault="0050328A" w:rsidP="0050328A">
      <w:pPr>
        <w:spacing w:after="160" w:line="259" w:lineRule="auto"/>
        <w:rPr>
          <w:b/>
          <w:bCs/>
          <w:sz w:val="26"/>
          <w:szCs w:val="26"/>
        </w:rPr>
      </w:pPr>
      <w:r w:rsidRPr="00BB7720">
        <w:rPr>
          <w:b/>
          <w:bCs/>
          <w:sz w:val="26"/>
          <w:szCs w:val="26"/>
        </w:rPr>
        <w:t xml:space="preserve">Giao diện </w:t>
      </w:r>
      <w:r w:rsidR="00001B51" w:rsidRPr="00BB7720">
        <w:rPr>
          <w:b/>
          <w:bCs/>
          <w:sz w:val="26"/>
          <w:szCs w:val="26"/>
        </w:rPr>
        <w:t xml:space="preserve">Quản lý </w:t>
      </w:r>
      <w:r w:rsidR="00793D4D" w:rsidRPr="00BB7720">
        <w:rPr>
          <w:b/>
          <w:bCs/>
          <w:sz w:val="26"/>
          <w:szCs w:val="26"/>
        </w:rPr>
        <w:t>danh sách tàu</w:t>
      </w:r>
    </w:p>
    <w:p w14:paraId="553AFB3B" w14:textId="7C6427EC" w:rsidR="001E387F" w:rsidRDefault="008B4AA7" w:rsidP="003D160E">
      <w:pPr>
        <w:spacing w:after="160" w:line="259" w:lineRule="auto"/>
        <w:rPr>
          <w:sz w:val="26"/>
          <w:szCs w:val="26"/>
          <w:lang w:val="vi-VN"/>
        </w:rPr>
      </w:pPr>
      <w:r w:rsidRPr="008B4AA7">
        <w:rPr>
          <w:sz w:val="26"/>
          <w:szCs w:val="26"/>
          <w:lang w:val="vi-VN"/>
        </w:rPr>
        <w:lastRenderedPageBreak/>
        <w:drawing>
          <wp:inline distT="0" distB="0" distL="0" distR="0" wp14:anchorId="295C78C1" wp14:editId="218F4336">
            <wp:extent cx="5943600" cy="2820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0670"/>
                    </a:xfrm>
                    <a:prstGeom prst="rect">
                      <a:avLst/>
                    </a:prstGeom>
                  </pic:spPr>
                </pic:pic>
              </a:graphicData>
            </a:graphic>
          </wp:inline>
        </w:drawing>
      </w:r>
    </w:p>
    <w:p w14:paraId="66A99142" w14:textId="37F2D1A4" w:rsidR="00CA4B73" w:rsidRPr="00EA0829" w:rsidRDefault="00EA0829" w:rsidP="003D160E">
      <w:pPr>
        <w:spacing w:after="160" w:line="259" w:lineRule="auto"/>
        <w:rPr>
          <w:b/>
          <w:sz w:val="26"/>
          <w:szCs w:val="26"/>
        </w:rPr>
      </w:pPr>
      <w:r w:rsidRPr="00EA0829">
        <w:rPr>
          <w:b/>
          <w:bCs/>
          <w:sz w:val="26"/>
          <w:szCs w:val="26"/>
        </w:rPr>
        <w:t>Chức năng hiển thị tàu</w:t>
      </w:r>
    </w:p>
    <w:p w14:paraId="235894C4" w14:textId="33E8B69D" w:rsidR="00EA0829" w:rsidRPr="00EA0829" w:rsidRDefault="00EA0829" w:rsidP="003D160E">
      <w:pPr>
        <w:spacing w:after="160" w:line="259" w:lineRule="auto"/>
        <w:rPr>
          <w:sz w:val="26"/>
          <w:szCs w:val="26"/>
        </w:rPr>
      </w:pPr>
      <w:r w:rsidRPr="00EA0829">
        <w:rPr>
          <w:sz w:val="26"/>
          <w:szCs w:val="26"/>
        </w:rPr>
        <w:drawing>
          <wp:inline distT="0" distB="0" distL="0" distR="0" wp14:anchorId="01B268A0" wp14:editId="2D34B667">
            <wp:extent cx="5943600" cy="296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3545"/>
                    </a:xfrm>
                    <a:prstGeom prst="rect">
                      <a:avLst/>
                    </a:prstGeom>
                  </pic:spPr>
                </pic:pic>
              </a:graphicData>
            </a:graphic>
          </wp:inline>
        </w:drawing>
      </w:r>
    </w:p>
    <w:p w14:paraId="4CFA421B" w14:textId="121B3399" w:rsidR="00CA4B73" w:rsidRPr="006903AB" w:rsidRDefault="006903AB" w:rsidP="003D160E">
      <w:pPr>
        <w:spacing w:after="160" w:line="259" w:lineRule="auto"/>
        <w:rPr>
          <w:b/>
          <w:sz w:val="26"/>
          <w:szCs w:val="26"/>
        </w:rPr>
      </w:pPr>
      <w:r w:rsidRPr="006903AB">
        <w:rPr>
          <w:b/>
          <w:bCs/>
          <w:sz w:val="26"/>
          <w:szCs w:val="26"/>
        </w:rPr>
        <w:t>Chức năng thêm tàu</w:t>
      </w:r>
    </w:p>
    <w:p w14:paraId="197B5E0A" w14:textId="4164380D" w:rsidR="006903AB" w:rsidRPr="006903AB" w:rsidRDefault="006903AB" w:rsidP="003D160E">
      <w:pPr>
        <w:spacing w:after="160" w:line="259" w:lineRule="auto"/>
        <w:rPr>
          <w:sz w:val="26"/>
          <w:szCs w:val="26"/>
        </w:rPr>
      </w:pPr>
      <w:r w:rsidRPr="006903AB">
        <w:rPr>
          <w:sz w:val="26"/>
          <w:szCs w:val="26"/>
        </w:rPr>
        <w:lastRenderedPageBreak/>
        <w:drawing>
          <wp:inline distT="0" distB="0" distL="0" distR="0" wp14:anchorId="3CC734E6" wp14:editId="5D967EB3">
            <wp:extent cx="5943600" cy="2471420"/>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7"/>
                    <a:stretch>
                      <a:fillRect/>
                    </a:stretch>
                  </pic:blipFill>
                  <pic:spPr>
                    <a:xfrm>
                      <a:off x="0" y="0"/>
                      <a:ext cx="5943600" cy="2471420"/>
                    </a:xfrm>
                    <a:prstGeom prst="rect">
                      <a:avLst/>
                    </a:prstGeom>
                  </pic:spPr>
                </pic:pic>
              </a:graphicData>
            </a:graphic>
          </wp:inline>
        </w:drawing>
      </w:r>
    </w:p>
    <w:p w14:paraId="64000F28" w14:textId="77777777" w:rsidR="00CA4B73" w:rsidRDefault="00CA4B73" w:rsidP="003D160E">
      <w:pPr>
        <w:spacing w:after="160" w:line="259" w:lineRule="auto"/>
        <w:rPr>
          <w:sz w:val="26"/>
          <w:szCs w:val="26"/>
          <w:lang w:val="vi-VN"/>
        </w:rPr>
      </w:pPr>
    </w:p>
    <w:p w14:paraId="7E0562F7" w14:textId="2C74173A" w:rsidR="00CA4B73" w:rsidRPr="00CA4B73" w:rsidRDefault="00CA4B73" w:rsidP="003D160E">
      <w:pPr>
        <w:spacing w:after="160" w:line="259" w:lineRule="auto"/>
        <w:rPr>
          <w:b/>
          <w:bCs/>
          <w:sz w:val="26"/>
          <w:szCs w:val="26"/>
        </w:rPr>
      </w:pPr>
      <w:r w:rsidRPr="00CA4B73">
        <w:rPr>
          <w:b/>
          <w:bCs/>
          <w:sz w:val="26"/>
          <w:szCs w:val="26"/>
        </w:rPr>
        <w:t>Chức năng chỉnh sửa tàu</w:t>
      </w:r>
    </w:p>
    <w:p w14:paraId="6213EE74" w14:textId="77777777" w:rsidR="00681BF0" w:rsidRDefault="009E5D5A" w:rsidP="003D160E">
      <w:pPr>
        <w:spacing w:after="160" w:line="259" w:lineRule="auto"/>
        <w:rPr>
          <w:sz w:val="26"/>
          <w:szCs w:val="26"/>
          <w:lang w:val="vi-VN"/>
        </w:rPr>
      </w:pPr>
      <w:r w:rsidRPr="001E387F">
        <w:rPr>
          <w:noProof/>
          <w:sz w:val="26"/>
          <w:szCs w:val="26"/>
          <w:lang w:val="vi-VN"/>
        </w:rPr>
        <w:drawing>
          <wp:inline distT="0" distB="0" distL="0" distR="0" wp14:anchorId="63A7C2A9" wp14:editId="1629CB75">
            <wp:extent cx="5943600" cy="306832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0FDE2CB5" w14:textId="66A41942" w:rsidR="00C21CA2" w:rsidRPr="00E12A37" w:rsidRDefault="00C21CA2" w:rsidP="003D160E">
      <w:pPr>
        <w:spacing w:after="160" w:line="259" w:lineRule="auto"/>
        <w:rPr>
          <w:b/>
          <w:sz w:val="26"/>
          <w:szCs w:val="26"/>
        </w:rPr>
      </w:pPr>
      <w:r w:rsidRPr="00E12A37">
        <w:rPr>
          <w:b/>
          <w:sz w:val="26"/>
          <w:szCs w:val="26"/>
        </w:rPr>
        <w:t>Chức năng xóa tàu</w:t>
      </w:r>
    </w:p>
    <w:p w14:paraId="3AAB017C" w14:textId="714E642B" w:rsidR="00902B7A" w:rsidRPr="00C21CA2" w:rsidRDefault="00902B7A" w:rsidP="003D160E">
      <w:pPr>
        <w:spacing w:after="160" w:line="259" w:lineRule="auto"/>
        <w:rPr>
          <w:sz w:val="26"/>
          <w:szCs w:val="26"/>
        </w:rPr>
      </w:pPr>
      <w:r w:rsidRPr="00902B7A">
        <w:rPr>
          <w:sz w:val="26"/>
          <w:szCs w:val="26"/>
        </w:rPr>
        <w:lastRenderedPageBreak/>
        <w:drawing>
          <wp:inline distT="0" distB="0" distL="0" distR="0" wp14:anchorId="6765BD94" wp14:editId="13127AA7">
            <wp:extent cx="5943600" cy="2947035"/>
            <wp:effectExtent l="0" t="0" r="0" b="571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9"/>
                    <a:stretch>
                      <a:fillRect/>
                    </a:stretch>
                  </pic:blipFill>
                  <pic:spPr>
                    <a:xfrm>
                      <a:off x="0" y="0"/>
                      <a:ext cx="5943600" cy="2947035"/>
                    </a:xfrm>
                    <a:prstGeom prst="rect">
                      <a:avLst/>
                    </a:prstGeom>
                  </pic:spPr>
                </pic:pic>
              </a:graphicData>
            </a:graphic>
          </wp:inline>
        </w:drawing>
      </w:r>
    </w:p>
    <w:p w14:paraId="7E81DE20" w14:textId="44B3BB1C" w:rsidR="00E12A37" w:rsidRPr="00E12A37" w:rsidRDefault="00E12A37" w:rsidP="003D160E">
      <w:pPr>
        <w:spacing w:after="160" w:line="259" w:lineRule="auto"/>
        <w:rPr>
          <w:b/>
          <w:bCs/>
          <w:sz w:val="26"/>
          <w:szCs w:val="26"/>
        </w:rPr>
      </w:pPr>
      <w:r w:rsidRPr="00E12A37">
        <w:rPr>
          <w:b/>
          <w:bCs/>
          <w:sz w:val="26"/>
          <w:szCs w:val="26"/>
        </w:rPr>
        <w:t>Chức năng tìm kiếm tàu</w:t>
      </w:r>
    </w:p>
    <w:p w14:paraId="1EB7D953" w14:textId="6BFBFC2B" w:rsidR="00E12A37" w:rsidRPr="00C21CA2" w:rsidRDefault="00E12A37" w:rsidP="003D160E">
      <w:pPr>
        <w:spacing w:after="160" w:line="259" w:lineRule="auto"/>
        <w:rPr>
          <w:sz w:val="26"/>
          <w:szCs w:val="26"/>
        </w:rPr>
      </w:pPr>
      <w:r w:rsidRPr="00E12A37">
        <w:rPr>
          <w:sz w:val="26"/>
          <w:szCs w:val="26"/>
        </w:rPr>
        <w:drawing>
          <wp:inline distT="0" distB="0" distL="0" distR="0" wp14:anchorId="3D05FE0C" wp14:editId="61B3938C">
            <wp:extent cx="5943600" cy="2567940"/>
            <wp:effectExtent l="0" t="0" r="0"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0"/>
                    <a:stretch>
                      <a:fillRect/>
                    </a:stretch>
                  </pic:blipFill>
                  <pic:spPr>
                    <a:xfrm>
                      <a:off x="0" y="0"/>
                      <a:ext cx="5943600" cy="2567940"/>
                    </a:xfrm>
                    <a:prstGeom prst="rect">
                      <a:avLst/>
                    </a:prstGeom>
                  </pic:spPr>
                </pic:pic>
              </a:graphicData>
            </a:graphic>
          </wp:inline>
        </w:drawing>
      </w:r>
    </w:p>
    <w:p w14:paraId="117D5AAC" w14:textId="2A4E19AA" w:rsidR="001B2464" w:rsidRDefault="00737E4D" w:rsidP="003D160E">
      <w:pPr>
        <w:spacing w:after="160" w:line="259" w:lineRule="auto"/>
        <w:rPr>
          <w:b/>
          <w:bCs/>
          <w:sz w:val="26"/>
          <w:szCs w:val="26"/>
        </w:rPr>
      </w:pPr>
      <w:r>
        <w:rPr>
          <w:b/>
          <w:bCs/>
          <w:sz w:val="26"/>
          <w:szCs w:val="26"/>
        </w:rPr>
        <w:t>Form</w:t>
      </w:r>
      <w:r w:rsidR="001B2464">
        <w:rPr>
          <w:b/>
          <w:bCs/>
          <w:sz w:val="26"/>
          <w:szCs w:val="26"/>
        </w:rPr>
        <w:t xml:space="preserve"> giao diện </w:t>
      </w:r>
      <w:r w:rsidR="001B2464" w:rsidRPr="001B2464">
        <w:rPr>
          <w:b/>
          <w:bCs/>
          <w:sz w:val="26"/>
          <w:szCs w:val="26"/>
        </w:rPr>
        <w:t xml:space="preserve">Quản lý danh sách </w:t>
      </w:r>
      <w:r w:rsidR="001B2464">
        <w:rPr>
          <w:b/>
          <w:bCs/>
          <w:sz w:val="26"/>
          <w:szCs w:val="26"/>
        </w:rPr>
        <w:t>t</w:t>
      </w:r>
      <w:r w:rsidR="001B2464" w:rsidRPr="001B2464">
        <w:rPr>
          <w:b/>
          <w:bCs/>
          <w:sz w:val="26"/>
          <w:szCs w:val="26"/>
        </w:rPr>
        <w:t>oa</w:t>
      </w:r>
    </w:p>
    <w:p w14:paraId="3C324431" w14:textId="2B9F0F45" w:rsidR="00D22170" w:rsidRDefault="00D22170" w:rsidP="003D160E">
      <w:pPr>
        <w:spacing w:after="160" w:line="259" w:lineRule="auto"/>
        <w:rPr>
          <w:b/>
          <w:bCs/>
          <w:sz w:val="26"/>
          <w:szCs w:val="26"/>
        </w:rPr>
      </w:pPr>
      <w:r w:rsidRPr="00D22170">
        <w:rPr>
          <w:b/>
          <w:bCs/>
          <w:sz w:val="26"/>
          <w:szCs w:val="26"/>
        </w:rPr>
        <w:lastRenderedPageBreak/>
        <w:drawing>
          <wp:inline distT="0" distB="0" distL="0" distR="0" wp14:anchorId="101988B6" wp14:editId="61241428">
            <wp:extent cx="5943600" cy="2386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86330"/>
                    </a:xfrm>
                    <a:prstGeom prst="rect">
                      <a:avLst/>
                    </a:prstGeom>
                  </pic:spPr>
                </pic:pic>
              </a:graphicData>
            </a:graphic>
          </wp:inline>
        </w:drawing>
      </w:r>
    </w:p>
    <w:p w14:paraId="09DE50E4" w14:textId="3779F302" w:rsidR="00B6349D" w:rsidRDefault="00B6349D" w:rsidP="003D160E">
      <w:pPr>
        <w:spacing w:after="160" w:line="259" w:lineRule="auto"/>
        <w:rPr>
          <w:b/>
          <w:bCs/>
          <w:sz w:val="26"/>
          <w:szCs w:val="26"/>
        </w:rPr>
      </w:pPr>
      <w:r>
        <w:rPr>
          <w:b/>
          <w:bCs/>
          <w:sz w:val="26"/>
          <w:szCs w:val="26"/>
        </w:rPr>
        <w:t xml:space="preserve">Chức năng thêm </w:t>
      </w:r>
      <w:r w:rsidR="00490642">
        <w:rPr>
          <w:b/>
          <w:bCs/>
          <w:sz w:val="26"/>
          <w:szCs w:val="26"/>
        </w:rPr>
        <w:t xml:space="preserve">mới </w:t>
      </w:r>
      <w:r>
        <w:rPr>
          <w:b/>
          <w:bCs/>
          <w:sz w:val="26"/>
          <w:szCs w:val="26"/>
        </w:rPr>
        <w:t xml:space="preserve">toa </w:t>
      </w:r>
    </w:p>
    <w:p w14:paraId="49A63F3D" w14:textId="38AE5244" w:rsidR="00490642" w:rsidRDefault="00490642" w:rsidP="003D160E">
      <w:pPr>
        <w:spacing w:after="160" w:line="259" w:lineRule="auto"/>
        <w:rPr>
          <w:b/>
          <w:bCs/>
          <w:sz w:val="26"/>
          <w:szCs w:val="26"/>
        </w:rPr>
      </w:pPr>
      <w:r w:rsidRPr="00490642">
        <w:rPr>
          <w:b/>
          <w:bCs/>
          <w:sz w:val="26"/>
          <w:szCs w:val="26"/>
        </w:rPr>
        <w:drawing>
          <wp:inline distT="0" distB="0" distL="0" distR="0" wp14:anchorId="1296D8BE" wp14:editId="4F0ADDD7">
            <wp:extent cx="5943600" cy="2378710"/>
            <wp:effectExtent l="0" t="0" r="0" b="254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2"/>
                    <a:stretch>
                      <a:fillRect/>
                    </a:stretch>
                  </pic:blipFill>
                  <pic:spPr>
                    <a:xfrm>
                      <a:off x="0" y="0"/>
                      <a:ext cx="5943600" cy="2378710"/>
                    </a:xfrm>
                    <a:prstGeom prst="rect">
                      <a:avLst/>
                    </a:prstGeom>
                  </pic:spPr>
                </pic:pic>
              </a:graphicData>
            </a:graphic>
          </wp:inline>
        </w:drawing>
      </w:r>
    </w:p>
    <w:p w14:paraId="18EDD442" w14:textId="0E205DA6" w:rsidR="00F3168A" w:rsidRDefault="00F3168A" w:rsidP="003D160E">
      <w:pPr>
        <w:spacing w:after="160" w:line="259" w:lineRule="auto"/>
        <w:rPr>
          <w:b/>
          <w:bCs/>
          <w:sz w:val="26"/>
          <w:szCs w:val="26"/>
        </w:rPr>
      </w:pPr>
      <w:r>
        <w:rPr>
          <w:b/>
          <w:bCs/>
          <w:sz w:val="26"/>
          <w:szCs w:val="26"/>
        </w:rPr>
        <w:t>Chức năng chỉnh sửa</w:t>
      </w:r>
      <w:r w:rsidR="003F1489">
        <w:rPr>
          <w:b/>
          <w:bCs/>
          <w:sz w:val="26"/>
          <w:szCs w:val="26"/>
        </w:rPr>
        <w:t xml:space="preserve"> </w:t>
      </w:r>
      <w:r w:rsidR="00D37DC1">
        <w:rPr>
          <w:b/>
          <w:bCs/>
          <w:sz w:val="26"/>
          <w:szCs w:val="26"/>
        </w:rPr>
        <w:t>toa</w:t>
      </w:r>
    </w:p>
    <w:p w14:paraId="692E47EA" w14:textId="2390E809" w:rsidR="00D37DC1" w:rsidRDefault="00D37DC1" w:rsidP="003D160E">
      <w:pPr>
        <w:spacing w:after="160" w:line="259" w:lineRule="auto"/>
        <w:rPr>
          <w:b/>
          <w:bCs/>
          <w:sz w:val="26"/>
          <w:szCs w:val="26"/>
        </w:rPr>
      </w:pPr>
      <w:r w:rsidRPr="00D37DC1">
        <w:rPr>
          <w:b/>
          <w:bCs/>
          <w:sz w:val="26"/>
          <w:szCs w:val="26"/>
        </w:rPr>
        <w:drawing>
          <wp:inline distT="0" distB="0" distL="0" distR="0" wp14:anchorId="0922611D" wp14:editId="0A7F2785">
            <wp:extent cx="5943600" cy="2435225"/>
            <wp:effectExtent l="0" t="0" r="0" b="317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3"/>
                    <a:stretch>
                      <a:fillRect/>
                    </a:stretch>
                  </pic:blipFill>
                  <pic:spPr>
                    <a:xfrm>
                      <a:off x="0" y="0"/>
                      <a:ext cx="5943600" cy="2435225"/>
                    </a:xfrm>
                    <a:prstGeom prst="rect">
                      <a:avLst/>
                    </a:prstGeom>
                  </pic:spPr>
                </pic:pic>
              </a:graphicData>
            </a:graphic>
          </wp:inline>
        </w:drawing>
      </w:r>
    </w:p>
    <w:p w14:paraId="782884EB" w14:textId="5FBA03C7" w:rsidR="00817E84" w:rsidRDefault="00817E84" w:rsidP="003D160E">
      <w:pPr>
        <w:spacing w:after="160" w:line="259" w:lineRule="auto"/>
        <w:rPr>
          <w:b/>
          <w:bCs/>
          <w:sz w:val="26"/>
          <w:szCs w:val="26"/>
        </w:rPr>
      </w:pPr>
      <w:r>
        <w:rPr>
          <w:b/>
          <w:bCs/>
          <w:sz w:val="26"/>
          <w:szCs w:val="26"/>
        </w:rPr>
        <w:lastRenderedPageBreak/>
        <w:t>Chức năng xóa toa</w:t>
      </w:r>
    </w:p>
    <w:p w14:paraId="0D1AF5F6" w14:textId="653B7383" w:rsidR="00817E84" w:rsidRDefault="00817E84" w:rsidP="003D160E">
      <w:pPr>
        <w:spacing w:after="160" w:line="259" w:lineRule="auto"/>
        <w:rPr>
          <w:b/>
          <w:bCs/>
          <w:sz w:val="26"/>
          <w:szCs w:val="26"/>
        </w:rPr>
      </w:pPr>
      <w:r w:rsidRPr="00817E84">
        <w:rPr>
          <w:b/>
          <w:bCs/>
          <w:sz w:val="26"/>
          <w:szCs w:val="26"/>
        </w:rPr>
        <w:drawing>
          <wp:inline distT="0" distB="0" distL="0" distR="0" wp14:anchorId="34CB46A0" wp14:editId="49F1C909">
            <wp:extent cx="5943600" cy="2458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58720"/>
                    </a:xfrm>
                    <a:prstGeom prst="rect">
                      <a:avLst/>
                    </a:prstGeom>
                  </pic:spPr>
                </pic:pic>
              </a:graphicData>
            </a:graphic>
          </wp:inline>
        </w:drawing>
      </w:r>
    </w:p>
    <w:p w14:paraId="4633C5DE" w14:textId="5E6F7F4A" w:rsidR="00BB5802" w:rsidRDefault="00BB5802" w:rsidP="003D160E">
      <w:pPr>
        <w:spacing w:after="160" w:line="259" w:lineRule="auto"/>
        <w:rPr>
          <w:b/>
          <w:bCs/>
          <w:sz w:val="26"/>
          <w:szCs w:val="26"/>
        </w:rPr>
      </w:pPr>
      <w:r>
        <w:rPr>
          <w:b/>
          <w:bCs/>
          <w:sz w:val="26"/>
          <w:szCs w:val="26"/>
        </w:rPr>
        <w:t>Chức năng tìm kiếm toa</w:t>
      </w:r>
    </w:p>
    <w:p w14:paraId="396F15DF" w14:textId="1EEF1F15" w:rsidR="00BB5802" w:rsidRDefault="00BB5802" w:rsidP="003D160E">
      <w:pPr>
        <w:spacing w:after="160" w:line="259" w:lineRule="auto"/>
        <w:rPr>
          <w:b/>
          <w:bCs/>
          <w:sz w:val="26"/>
          <w:szCs w:val="26"/>
        </w:rPr>
      </w:pPr>
      <w:r w:rsidRPr="00BB5802">
        <w:rPr>
          <w:b/>
          <w:bCs/>
          <w:sz w:val="26"/>
          <w:szCs w:val="26"/>
        </w:rPr>
        <w:drawing>
          <wp:inline distT="0" distB="0" distL="0" distR="0" wp14:anchorId="568837FA" wp14:editId="435B1302">
            <wp:extent cx="5943600" cy="2374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74900"/>
                    </a:xfrm>
                    <a:prstGeom prst="rect">
                      <a:avLst/>
                    </a:prstGeom>
                  </pic:spPr>
                </pic:pic>
              </a:graphicData>
            </a:graphic>
          </wp:inline>
        </w:drawing>
      </w:r>
    </w:p>
    <w:p w14:paraId="43E3F081" w14:textId="1B323986" w:rsidR="00340CA3" w:rsidRDefault="00340CA3" w:rsidP="003D160E">
      <w:pPr>
        <w:spacing w:after="160" w:line="259" w:lineRule="auto"/>
        <w:rPr>
          <w:b/>
          <w:bCs/>
          <w:sz w:val="26"/>
          <w:szCs w:val="26"/>
        </w:rPr>
      </w:pPr>
      <w:r>
        <w:rPr>
          <w:b/>
          <w:bCs/>
          <w:sz w:val="26"/>
          <w:szCs w:val="26"/>
        </w:rPr>
        <w:t>Chức năng hiển thị toa</w:t>
      </w:r>
    </w:p>
    <w:p w14:paraId="4AD00673" w14:textId="49F2AF10" w:rsidR="00340CA3" w:rsidRDefault="00340CA3" w:rsidP="003D160E">
      <w:pPr>
        <w:spacing w:after="160" w:line="259" w:lineRule="auto"/>
        <w:rPr>
          <w:b/>
          <w:bCs/>
          <w:sz w:val="26"/>
          <w:szCs w:val="26"/>
        </w:rPr>
      </w:pPr>
      <w:r w:rsidRPr="00340CA3">
        <w:rPr>
          <w:b/>
          <w:bCs/>
          <w:sz w:val="26"/>
          <w:szCs w:val="26"/>
        </w:rPr>
        <w:lastRenderedPageBreak/>
        <w:drawing>
          <wp:inline distT="0" distB="0" distL="0" distR="0" wp14:anchorId="7E32E7ED" wp14:editId="21EF519E">
            <wp:extent cx="5943600"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2700"/>
                    </a:xfrm>
                    <a:prstGeom prst="rect">
                      <a:avLst/>
                    </a:prstGeom>
                  </pic:spPr>
                </pic:pic>
              </a:graphicData>
            </a:graphic>
          </wp:inline>
        </w:drawing>
      </w:r>
    </w:p>
    <w:p w14:paraId="4EFF214F" w14:textId="600744AC" w:rsidR="007A6410" w:rsidRDefault="002B0A10" w:rsidP="003D160E">
      <w:pPr>
        <w:spacing w:after="160" w:line="259" w:lineRule="auto"/>
        <w:rPr>
          <w:b/>
          <w:bCs/>
          <w:sz w:val="26"/>
          <w:szCs w:val="26"/>
        </w:rPr>
      </w:pPr>
      <w:r>
        <w:rPr>
          <w:b/>
          <w:bCs/>
          <w:sz w:val="26"/>
          <w:szCs w:val="26"/>
        </w:rPr>
        <w:t>Fo</w:t>
      </w:r>
      <w:r w:rsidR="00737E4D">
        <w:rPr>
          <w:b/>
          <w:bCs/>
          <w:sz w:val="26"/>
          <w:szCs w:val="26"/>
        </w:rPr>
        <w:t>r</w:t>
      </w:r>
      <w:r>
        <w:rPr>
          <w:b/>
          <w:bCs/>
          <w:sz w:val="26"/>
          <w:szCs w:val="26"/>
        </w:rPr>
        <w:t>m giao diện Quản lý ghế</w:t>
      </w:r>
    </w:p>
    <w:p w14:paraId="0053A58E" w14:textId="0E0140C0" w:rsidR="002B0A10" w:rsidRDefault="002B0A10" w:rsidP="003D160E">
      <w:pPr>
        <w:spacing w:after="160" w:line="259" w:lineRule="auto"/>
        <w:rPr>
          <w:b/>
          <w:bCs/>
          <w:sz w:val="26"/>
          <w:szCs w:val="26"/>
        </w:rPr>
      </w:pPr>
      <w:r w:rsidRPr="002B0A10">
        <w:rPr>
          <w:b/>
          <w:bCs/>
          <w:sz w:val="26"/>
          <w:szCs w:val="26"/>
        </w:rPr>
        <w:drawing>
          <wp:inline distT="0" distB="0" distL="0" distR="0" wp14:anchorId="611DC955" wp14:editId="2473BD76">
            <wp:extent cx="5943600" cy="3322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22955"/>
                    </a:xfrm>
                    <a:prstGeom prst="rect">
                      <a:avLst/>
                    </a:prstGeom>
                  </pic:spPr>
                </pic:pic>
              </a:graphicData>
            </a:graphic>
          </wp:inline>
        </w:drawing>
      </w:r>
    </w:p>
    <w:p w14:paraId="795172B9" w14:textId="333485C1" w:rsidR="002F16D8" w:rsidRDefault="00CF7581" w:rsidP="003D160E">
      <w:pPr>
        <w:spacing w:after="160" w:line="259" w:lineRule="auto"/>
        <w:rPr>
          <w:b/>
          <w:bCs/>
          <w:sz w:val="26"/>
          <w:szCs w:val="26"/>
        </w:rPr>
      </w:pPr>
      <w:r>
        <w:rPr>
          <w:b/>
          <w:bCs/>
          <w:sz w:val="26"/>
          <w:szCs w:val="26"/>
        </w:rPr>
        <w:t>Chức năng thêm ghế</w:t>
      </w:r>
      <w:r w:rsidR="00E16D91">
        <w:rPr>
          <w:b/>
          <w:bCs/>
          <w:sz w:val="26"/>
          <w:szCs w:val="26"/>
        </w:rPr>
        <w:t xml:space="preserve"> mới </w:t>
      </w:r>
    </w:p>
    <w:p w14:paraId="6076F26B" w14:textId="54D1BF18" w:rsidR="00E16D91" w:rsidRDefault="00E16D91" w:rsidP="003D160E">
      <w:pPr>
        <w:spacing w:after="160" w:line="259" w:lineRule="auto"/>
        <w:rPr>
          <w:b/>
          <w:bCs/>
          <w:sz w:val="26"/>
          <w:szCs w:val="26"/>
        </w:rPr>
      </w:pPr>
      <w:r w:rsidRPr="00E16D91">
        <w:rPr>
          <w:b/>
          <w:bCs/>
          <w:sz w:val="26"/>
          <w:szCs w:val="26"/>
        </w:rPr>
        <w:lastRenderedPageBreak/>
        <w:drawing>
          <wp:inline distT="0" distB="0" distL="0" distR="0" wp14:anchorId="0D9CD4A9" wp14:editId="69211904">
            <wp:extent cx="5943600" cy="247650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8"/>
                    <a:stretch>
                      <a:fillRect/>
                    </a:stretch>
                  </pic:blipFill>
                  <pic:spPr>
                    <a:xfrm>
                      <a:off x="0" y="0"/>
                      <a:ext cx="5943600" cy="2476500"/>
                    </a:xfrm>
                    <a:prstGeom prst="rect">
                      <a:avLst/>
                    </a:prstGeom>
                  </pic:spPr>
                </pic:pic>
              </a:graphicData>
            </a:graphic>
          </wp:inline>
        </w:drawing>
      </w:r>
    </w:p>
    <w:p w14:paraId="1132485A" w14:textId="2DE0D600" w:rsidR="007D1AA2" w:rsidRDefault="00737E4D" w:rsidP="003D160E">
      <w:pPr>
        <w:spacing w:after="160" w:line="259" w:lineRule="auto"/>
        <w:rPr>
          <w:b/>
          <w:bCs/>
          <w:sz w:val="26"/>
          <w:szCs w:val="26"/>
        </w:rPr>
      </w:pPr>
      <w:r>
        <w:rPr>
          <w:b/>
          <w:bCs/>
          <w:sz w:val="26"/>
          <w:szCs w:val="26"/>
        </w:rPr>
        <w:t>Form</w:t>
      </w:r>
      <w:r w:rsidR="00602E89">
        <w:rPr>
          <w:b/>
          <w:bCs/>
          <w:sz w:val="26"/>
          <w:szCs w:val="26"/>
        </w:rPr>
        <w:t xml:space="preserve"> giao diện Quản lý danh sách lịch trình</w:t>
      </w:r>
    </w:p>
    <w:p w14:paraId="538659D0" w14:textId="3E4D516D" w:rsidR="00602E89" w:rsidRDefault="00602E89" w:rsidP="003D160E">
      <w:pPr>
        <w:spacing w:after="160" w:line="259" w:lineRule="auto"/>
        <w:rPr>
          <w:b/>
          <w:bCs/>
          <w:sz w:val="26"/>
          <w:szCs w:val="26"/>
        </w:rPr>
      </w:pPr>
      <w:r w:rsidRPr="00602E89">
        <w:rPr>
          <w:b/>
          <w:bCs/>
          <w:sz w:val="26"/>
          <w:szCs w:val="26"/>
        </w:rPr>
        <w:drawing>
          <wp:inline distT="0" distB="0" distL="0" distR="0" wp14:anchorId="373994CB" wp14:editId="06384680">
            <wp:extent cx="5943600" cy="2912110"/>
            <wp:effectExtent l="0" t="0" r="0" b="254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9"/>
                    <a:stretch>
                      <a:fillRect/>
                    </a:stretch>
                  </pic:blipFill>
                  <pic:spPr>
                    <a:xfrm>
                      <a:off x="0" y="0"/>
                      <a:ext cx="5943600" cy="2912110"/>
                    </a:xfrm>
                    <a:prstGeom prst="rect">
                      <a:avLst/>
                    </a:prstGeom>
                  </pic:spPr>
                </pic:pic>
              </a:graphicData>
            </a:graphic>
          </wp:inline>
        </w:drawing>
      </w:r>
    </w:p>
    <w:p w14:paraId="2C262361" w14:textId="5000CA79" w:rsidR="00C21FDA" w:rsidRDefault="00C21FDA" w:rsidP="003D160E">
      <w:pPr>
        <w:spacing w:after="160" w:line="259" w:lineRule="auto"/>
        <w:rPr>
          <w:b/>
          <w:bCs/>
          <w:sz w:val="26"/>
          <w:szCs w:val="26"/>
        </w:rPr>
      </w:pPr>
      <w:r>
        <w:rPr>
          <w:b/>
          <w:bCs/>
          <w:sz w:val="26"/>
          <w:szCs w:val="26"/>
        </w:rPr>
        <w:t>Chức năng th</w:t>
      </w:r>
      <w:r w:rsidR="00611613">
        <w:rPr>
          <w:b/>
          <w:bCs/>
          <w:sz w:val="26"/>
          <w:szCs w:val="26"/>
        </w:rPr>
        <w:t>êm lịch trình mới</w:t>
      </w:r>
    </w:p>
    <w:p w14:paraId="2BA87EB0" w14:textId="3BEF27C2" w:rsidR="00611613" w:rsidRDefault="00611613" w:rsidP="003D160E">
      <w:pPr>
        <w:spacing w:after="160" w:line="259" w:lineRule="auto"/>
        <w:rPr>
          <w:b/>
          <w:bCs/>
          <w:sz w:val="26"/>
          <w:szCs w:val="26"/>
        </w:rPr>
      </w:pPr>
      <w:r w:rsidRPr="00611613">
        <w:rPr>
          <w:b/>
          <w:bCs/>
          <w:sz w:val="26"/>
          <w:szCs w:val="26"/>
        </w:rPr>
        <w:lastRenderedPageBreak/>
        <w:drawing>
          <wp:inline distT="0" distB="0" distL="0" distR="0" wp14:anchorId="60D51537" wp14:editId="5BB6607E">
            <wp:extent cx="5943600" cy="2795270"/>
            <wp:effectExtent l="0" t="0" r="0" b="50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0"/>
                    <a:stretch>
                      <a:fillRect/>
                    </a:stretch>
                  </pic:blipFill>
                  <pic:spPr>
                    <a:xfrm>
                      <a:off x="0" y="0"/>
                      <a:ext cx="5943600" cy="2795270"/>
                    </a:xfrm>
                    <a:prstGeom prst="rect">
                      <a:avLst/>
                    </a:prstGeom>
                  </pic:spPr>
                </pic:pic>
              </a:graphicData>
            </a:graphic>
          </wp:inline>
        </w:drawing>
      </w:r>
    </w:p>
    <w:p w14:paraId="6B884126" w14:textId="25AE5601" w:rsidR="009457AD" w:rsidRDefault="009457AD" w:rsidP="003D160E">
      <w:pPr>
        <w:spacing w:after="160" w:line="259" w:lineRule="auto"/>
        <w:rPr>
          <w:b/>
          <w:bCs/>
          <w:sz w:val="26"/>
          <w:szCs w:val="26"/>
        </w:rPr>
      </w:pPr>
      <w:r>
        <w:rPr>
          <w:b/>
          <w:bCs/>
          <w:sz w:val="26"/>
          <w:szCs w:val="26"/>
        </w:rPr>
        <w:t>Chức năng chỉnh sửa lịch trình</w:t>
      </w:r>
    </w:p>
    <w:p w14:paraId="797337F5" w14:textId="1B8ABD4D" w:rsidR="009457AD" w:rsidRDefault="009457AD" w:rsidP="003D160E">
      <w:pPr>
        <w:spacing w:after="160" w:line="259" w:lineRule="auto"/>
        <w:rPr>
          <w:sz w:val="26"/>
          <w:szCs w:val="26"/>
        </w:rPr>
      </w:pPr>
      <w:r w:rsidRPr="009457AD">
        <w:rPr>
          <w:sz w:val="26"/>
          <w:szCs w:val="26"/>
        </w:rPr>
        <w:drawing>
          <wp:inline distT="0" distB="0" distL="0" distR="0" wp14:anchorId="348CE194" wp14:editId="591E0899">
            <wp:extent cx="5943600" cy="284035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1"/>
                    <a:stretch>
                      <a:fillRect/>
                    </a:stretch>
                  </pic:blipFill>
                  <pic:spPr>
                    <a:xfrm>
                      <a:off x="0" y="0"/>
                      <a:ext cx="5943600" cy="2840355"/>
                    </a:xfrm>
                    <a:prstGeom prst="rect">
                      <a:avLst/>
                    </a:prstGeom>
                  </pic:spPr>
                </pic:pic>
              </a:graphicData>
            </a:graphic>
          </wp:inline>
        </w:drawing>
      </w:r>
    </w:p>
    <w:p w14:paraId="1B8B4D1A" w14:textId="6CED6B06" w:rsidR="002E0750" w:rsidRDefault="002E0750" w:rsidP="003D160E">
      <w:pPr>
        <w:spacing w:after="160" w:line="259" w:lineRule="auto"/>
        <w:rPr>
          <w:b/>
          <w:bCs/>
          <w:sz w:val="26"/>
          <w:szCs w:val="26"/>
        </w:rPr>
      </w:pPr>
      <w:r w:rsidRPr="007964F7">
        <w:rPr>
          <w:b/>
          <w:bCs/>
          <w:sz w:val="26"/>
          <w:szCs w:val="26"/>
        </w:rPr>
        <w:t>Chức năng xóa</w:t>
      </w:r>
      <w:r w:rsidR="007964F7" w:rsidRPr="007964F7">
        <w:rPr>
          <w:b/>
          <w:bCs/>
          <w:sz w:val="26"/>
          <w:szCs w:val="26"/>
        </w:rPr>
        <w:t xml:space="preserve"> lịch trình</w:t>
      </w:r>
    </w:p>
    <w:p w14:paraId="43CA8297" w14:textId="616B3B67" w:rsidR="007964F7" w:rsidRDefault="007964F7" w:rsidP="003D160E">
      <w:pPr>
        <w:spacing w:after="160" w:line="259" w:lineRule="auto"/>
        <w:rPr>
          <w:b/>
          <w:bCs/>
          <w:sz w:val="26"/>
          <w:szCs w:val="26"/>
        </w:rPr>
      </w:pPr>
      <w:r w:rsidRPr="007964F7">
        <w:rPr>
          <w:b/>
          <w:bCs/>
          <w:sz w:val="26"/>
          <w:szCs w:val="26"/>
        </w:rPr>
        <w:lastRenderedPageBreak/>
        <w:drawing>
          <wp:inline distT="0" distB="0" distL="0" distR="0" wp14:anchorId="69D2D8C6" wp14:editId="636C68B9">
            <wp:extent cx="5943600" cy="282511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62"/>
                    <a:stretch>
                      <a:fillRect/>
                    </a:stretch>
                  </pic:blipFill>
                  <pic:spPr>
                    <a:xfrm>
                      <a:off x="0" y="0"/>
                      <a:ext cx="5943600" cy="2825115"/>
                    </a:xfrm>
                    <a:prstGeom prst="rect">
                      <a:avLst/>
                    </a:prstGeom>
                  </pic:spPr>
                </pic:pic>
              </a:graphicData>
            </a:graphic>
          </wp:inline>
        </w:drawing>
      </w:r>
    </w:p>
    <w:p w14:paraId="1F3E23AF" w14:textId="353BE44A" w:rsidR="00A470D9" w:rsidRDefault="00A470D9" w:rsidP="003D160E">
      <w:pPr>
        <w:spacing w:after="160" w:line="259" w:lineRule="auto"/>
        <w:rPr>
          <w:b/>
          <w:bCs/>
          <w:sz w:val="26"/>
          <w:szCs w:val="26"/>
        </w:rPr>
      </w:pPr>
      <w:r>
        <w:rPr>
          <w:b/>
          <w:bCs/>
          <w:sz w:val="26"/>
          <w:szCs w:val="26"/>
        </w:rPr>
        <w:t xml:space="preserve">Chức năng tìm kiếm lịch trình </w:t>
      </w:r>
    </w:p>
    <w:p w14:paraId="1F47E538" w14:textId="4C4C8C7D" w:rsidR="00A470D9" w:rsidRPr="007964F7" w:rsidRDefault="00A470D9" w:rsidP="003D160E">
      <w:pPr>
        <w:spacing w:after="160" w:line="259" w:lineRule="auto"/>
        <w:rPr>
          <w:b/>
          <w:bCs/>
          <w:sz w:val="26"/>
          <w:szCs w:val="26"/>
        </w:rPr>
      </w:pPr>
      <w:r w:rsidRPr="00A470D9">
        <w:rPr>
          <w:b/>
          <w:bCs/>
          <w:sz w:val="26"/>
          <w:szCs w:val="26"/>
        </w:rPr>
        <w:drawing>
          <wp:inline distT="0" distB="0" distL="0" distR="0" wp14:anchorId="2FB67C6A" wp14:editId="1F74DE01">
            <wp:extent cx="5943600" cy="2374900"/>
            <wp:effectExtent l="0" t="0" r="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5943600" cy="2374900"/>
                    </a:xfrm>
                    <a:prstGeom prst="rect">
                      <a:avLst/>
                    </a:prstGeom>
                  </pic:spPr>
                </pic:pic>
              </a:graphicData>
            </a:graphic>
          </wp:inline>
        </w:drawing>
      </w:r>
    </w:p>
    <w:p w14:paraId="3D8B8242" w14:textId="38B3A097" w:rsidR="00613E31" w:rsidRDefault="00613E31" w:rsidP="003D160E">
      <w:pPr>
        <w:spacing w:after="160" w:line="259" w:lineRule="auto"/>
        <w:rPr>
          <w:b/>
          <w:bCs/>
          <w:sz w:val="26"/>
          <w:szCs w:val="26"/>
        </w:rPr>
      </w:pPr>
      <w:r>
        <w:rPr>
          <w:b/>
          <w:bCs/>
          <w:sz w:val="26"/>
          <w:szCs w:val="26"/>
        </w:rPr>
        <w:t>F</w:t>
      </w:r>
      <w:r w:rsidR="001B530E">
        <w:rPr>
          <w:b/>
          <w:bCs/>
          <w:sz w:val="26"/>
          <w:szCs w:val="26"/>
        </w:rPr>
        <w:t>or</w:t>
      </w:r>
      <w:r>
        <w:rPr>
          <w:b/>
          <w:bCs/>
          <w:sz w:val="26"/>
          <w:szCs w:val="26"/>
        </w:rPr>
        <w:t>m giao diện khách hàng</w:t>
      </w:r>
    </w:p>
    <w:p w14:paraId="5B4AFA15" w14:textId="36509554" w:rsidR="00613E31" w:rsidRDefault="00343A5D" w:rsidP="003D160E">
      <w:pPr>
        <w:spacing w:after="160" w:line="259" w:lineRule="auto"/>
        <w:rPr>
          <w:b/>
          <w:bCs/>
          <w:sz w:val="26"/>
          <w:szCs w:val="26"/>
        </w:rPr>
      </w:pPr>
      <w:r w:rsidRPr="00343A5D">
        <w:rPr>
          <w:b/>
          <w:bCs/>
          <w:sz w:val="26"/>
          <w:szCs w:val="26"/>
        </w:rPr>
        <w:lastRenderedPageBreak/>
        <w:drawing>
          <wp:inline distT="0" distB="0" distL="0" distR="0" wp14:anchorId="4C7D9A7F" wp14:editId="21DA3A03">
            <wp:extent cx="5943600" cy="24530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3005"/>
                    </a:xfrm>
                    <a:prstGeom prst="rect">
                      <a:avLst/>
                    </a:prstGeom>
                  </pic:spPr>
                </pic:pic>
              </a:graphicData>
            </a:graphic>
          </wp:inline>
        </w:drawing>
      </w:r>
    </w:p>
    <w:p w14:paraId="57E5B965" w14:textId="4B8E13F2" w:rsidR="00E1474F" w:rsidRDefault="00E1474F" w:rsidP="003D160E">
      <w:pPr>
        <w:spacing w:after="160" w:line="259" w:lineRule="auto"/>
        <w:rPr>
          <w:b/>
          <w:bCs/>
          <w:sz w:val="26"/>
          <w:szCs w:val="26"/>
        </w:rPr>
      </w:pPr>
      <w:r>
        <w:rPr>
          <w:b/>
          <w:bCs/>
          <w:sz w:val="26"/>
          <w:szCs w:val="26"/>
        </w:rPr>
        <w:t>Chức năng thêm khách hàng mới</w:t>
      </w:r>
    </w:p>
    <w:p w14:paraId="08FF7AE9" w14:textId="0F7570DE" w:rsidR="00E1474F" w:rsidRDefault="00E1474F" w:rsidP="003D160E">
      <w:pPr>
        <w:spacing w:after="160" w:line="259" w:lineRule="auto"/>
        <w:rPr>
          <w:b/>
          <w:bCs/>
          <w:sz w:val="26"/>
          <w:szCs w:val="26"/>
        </w:rPr>
      </w:pPr>
      <w:r w:rsidRPr="00E1474F">
        <w:rPr>
          <w:b/>
          <w:bCs/>
          <w:sz w:val="26"/>
          <w:szCs w:val="26"/>
        </w:rPr>
        <w:drawing>
          <wp:inline distT="0" distB="0" distL="0" distR="0" wp14:anchorId="2777AB0C" wp14:editId="142A4037">
            <wp:extent cx="5943600" cy="2273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73300"/>
                    </a:xfrm>
                    <a:prstGeom prst="rect">
                      <a:avLst/>
                    </a:prstGeom>
                  </pic:spPr>
                </pic:pic>
              </a:graphicData>
            </a:graphic>
          </wp:inline>
        </w:drawing>
      </w:r>
    </w:p>
    <w:p w14:paraId="17363AB6" w14:textId="605E6168" w:rsidR="003B31B6" w:rsidRDefault="003B31B6" w:rsidP="003D160E">
      <w:pPr>
        <w:spacing w:after="160" w:line="259" w:lineRule="auto"/>
        <w:rPr>
          <w:b/>
          <w:bCs/>
          <w:sz w:val="26"/>
          <w:szCs w:val="26"/>
        </w:rPr>
      </w:pPr>
      <w:r>
        <w:rPr>
          <w:b/>
          <w:bCs/>
          <w:sz w:val="26"/>
          <w:szCs w:val="26"/>
        </w:rPr>
        <w:t>Chức năng tìm kiếm khách hàng</w:t>
      </w:r>
    </w:p>
    <w:p w14:paraId="67533745" w14:textId="1B5C1D5C" w:rsidR="003B31B6" w:rsidRDefault="003B31B6" w:rsidP="003D160E">
      <w:pPr>
        <w:spacing w:after="160" w:line="259" w:lineRule="auto"/>
        <w:rPr>
          <w:b/>
          <w:bCs/>
          <w:sz w:val="26"/>
          <w:szCs w:val="26"/>
        </w:rPr>
      </w:pPr>
      <w:r w:rsidRPr="003B31B6">
        <w:rPr>
          <w:b/>
          <w:bCs/>
          <w:sz w:val="26"/>
          <w:szCs w:val="26"/>
        </w:rPr>
        <w:drawing>
          <wp:inline distT="0" distB="0" distL="0" distR="0" wp14:anchorId="37DF23A5" wp14:editId="7FF5A6F5">
            <wp:extent cx="5943600" cy="2348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48230"/>
                    </a:xfrm>
                    <a:prstGeom prst="rect">
                      <a:avLst/>
                    </a:prstGeom>
                  </pic:spPr>
                </pic:pic>
              </a:graphicData>
            </a:graphic>
          </wp:inline>
        </w:drawing>
      </w:r>
    </w:p>
    <w:p w14:paraId="20702E10" w14:textId="63B6AF97" w:rsidR="007440A3" w:rsidRDefault="007440A3" w:rsidP="003D160E">
      <w:pPr>
        <w:spacing w:after="160" w:line="259" w:lineRule="auto"/>
        <w:rPr>
          <w:b/>
          <w:bCs/>
          <w:sz w:val="26"/>
          <w:szCs w:val="26"/>
        </w:rPr>
      </w:pPr>
      <w:r>
        <w:rPr>
          <w:b/>
          <w:bCs/>
          <w:sz w:val="26"/>
          <w:szCs w:val="26"/>
        </w:rPr>
        <w:lastRenderedPageBreak/>
        <w:t xml:space="preserve">Chức năng </w:t>
      </w:r>
      <w:r w:rsidR="003352A7">
        <w:rPr>
          <w:b/>
          <w:bCs/>
          <w:sz w:val="26"/>
          <w:szCs w:val="26"/>
        </w:rPr>
        <w:t xml:space="preserve">chỉnh </w:t>
      </w:r>
      <w:r>
        <w:rPr>
          <w:b/>
          <w:bCs/>
          <w:sz w:val="26"/>
          <w:szCs w:val="26"/>
        </w:rPr>
        <w:t xml:space="preserve">sửa </w:t>
      </w:r>
      <w:r w:rsidR="00245AF1">
        <w:rPr>
          <w:b/>
          <w:bCs/>
          <w:sz w:val="26"/>
          <w:szCs w:val="26"/>
        </w:rPr>
        <w:t>hoặc</w:t>
      </w:r>
      <w:r>
        <w:rPr>
          <w:b/>
          <w:bCs/>
          <w:sz w:val="26"/>
          <w:szCs w:val="26"/>
        </w:rPr>
        <w:t xml:space="preserve"> xóa khách hàng</w:t>
      </w:r>
    </w:p>
    <w:p w14:paraId="2BA83E6E" w14:textId="5F81E2F5" w:rsidR="007440A3" w:rsidRDefault="007440A3" w:rsidP="003D160E">
      <w:pPr>
        <w:spacing w:after="160" w:line="259" w:lineRule="auto"/>
        <w:rPr>
          <w:b/>
          <w:bCs/>
          <w:sz w:val="26"/>
          <w:szCs w:val="26"/>
        </w:rPr>
      </w:pPr>
      <w:r w:rsidRPr="007440A3">
        <w:rPr>
          <w:b/>
          <w:bCs/>
          <w:sz w:val="26"/>
          <w:szCs w:val="26"/>
        </w:rPr>
        <w:drawing>
          <wp:inline distT="0" distB="0" distL="0" distR="0" wp14:anchorId="14ECB317" wp14:editId="4E653BA1">
            <wp:extent cx="5943600" cy="2574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4290"/>
                    </a:xfrm>
                    <a:prstGeom prst="rect">
                      <a:avLst/>
                    </a:prstGeom>
                  </pic:spPr>
                </pic:pic>
              </a:graphicData>
            </a:graphic>
          </wp:inline>
        </w:drawing>
      </w:r>
    </w:p>
    <w:p w14:paraId="7FBB71D5" w14:textId="3821C744" w:rsidR="00B6530D" w:rsidRDefault="00B6530D" w:rsidP="003D160E">
      <w:pPr>
        <w:spacing w:after="160" w:line="259" w:lineRule="auto"/>
        <w:rPr>
          <w:b/>
          <w:bCs/>
          <w:sz w:val="26"/>
          <w:szCs w:val="26"/>
        </w:rPr>
      </w:pPr>
      <w:r>
        <w:rPr>
          <w:b/>
          <w:bCs/>
          <w:sz w:val="26"/>
          <w:szCs w:val="26"/>
        </w:rPr>
        <w:t>Chức năng hiển thị khách hàng</w:t>
      </w:r>
    </w:p>
    <w:p w14:paraId="19C3BCA3" w14:textId="14409E4E" w:rsidR="00B6530D" w:rsidRDefault="00B6530D" w:rsidP="003D160E">
      <w:pPr>
        <w:spacing w:after="160" w:line="259" w:lineRule="auto"/>
        <w:rPr>
          <w:b/>
          <w:bCs/>
          <w:sz w:val="26"/>
          <w:szCs w:val="26"/>
        </w:rPr>
      </w:pPr>
      <w:r w:rsidRPr="00B6530D">
        <w:rPr>
          <w:b/>
          <w:bCs/>
          <w:sz w:val="26"/>
          <w:szCs w:val="26"/>
        </w:rPr>
        <w:drawing>
          <wp:inline distT="0" distB="0" distL="0" distR="0" wp14:anchorId="0E05C758" wp14:editId="2E84FE56">
            <wp:extent cx="5943600" cy="25539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53970"/>
                    </a:xfrm>
                    <a:prstGeom prst="rect">
                      <a:avLst/>
                    </a:prstGeom>
                  </pic:spPr>
                </pic:pic>
              </a:graphicData>
            </a:graphic>
          </wp:inline>
        </w:drawing>
      </w:r>
    </w:p>
    <w:p w14:paraId="4523833C" w14:textId="77777777" w:rsidR="003B55A1" w:rsidRDefault="003B55A1" w:rsidP="003D160E">
      <w:pPr>
        <w:spacing w:after="160" w:line="259" w:lineRule="auto"/>
        <w:rPr>
          <w:b/>
          <w:bCs/>
          <w:sz w:val="26"/>
          <w:szCs w:val="26"/>
        </w:rPr>
      </w:pPr>
    </w:p>
    <w:p w14:paraId="59165EC0" w14:textId="77FD5305" w:rsidR="00CA1E0E" w:rsidRDefault="00737E4D" w:rsidP="003D160E">
      <w:pPr>
        <w:spacing w:after="160" w:line="259" w:lineRule="auto"/>
        <w:rPr>
          <w:b/>
          <w:bCs/>
          <w:sz w:val="26"/>
          <w:szCs w:val="26"/>
        </w:rPr>
      </w:pPr>
      <w:r>
        <w:rPr>
          <w:b/>
          <w:bCs/>
          <w:sz w:val="26"/>
          <w:szCs w:val="26"/>
        </w:rPr>
        <w:t>Form</w:t>
      </w:r>
      <w:r w:rsidR="00CA1E0E">
        <w:rPr>
          <w:b/>
          <w:bCs/>
          <w:sz w:val="26"/>
          <w:szCs w:val="26"/>
        </w:rPr>
        <w:t xml:space="preserve"> giao diện quản lý danh sách nhân viên</w:t>
      </w:r>
    </w:p>
    <w:p w14:paraId="14303708" w14:textId="2CA88073" w:rsidR="00CA1E0E" w:rsidRDefault="00CA1E0E" w:rsidP="003D160E">
      <w:pPr>
        <w:spacing w:after="160" w:line="259" w:lineRule="auto"/>
        <w:rPr>
          <w:b/>
          <w:bCs/>
          <w:sz w:val="26"/>
          <w:szCs w:val="26"/>
        </w:rPr>
      </w:pPr>
      <w:r w:rsidRPr="00CA1E0E">
        <w:rPr>
          <w:b/>
          <w:bCs/>
          <w:sz w:val="26"/>
          <w:szCs w:val="26"/>
        </w:rPr>
        <w:lastRenderedPageBreak/>
        <w:drawing>
          <wp:inline distT="0" distB="0" distL="0" distR="0" wp14:anchorId="57549025" wp14:editId="63779CC0">
            <wp:extent cx="5943600" cy="2365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65375"/>
                    </a:xfrm>
                    <a:prstGeom prst="rect">
                      <a:avLst/>
                    </a:prstGeom>
                  </pic:spPr>
                </pic:pic>
              </a:graphicData>
            </a:graphic>
          </wp:inline>
        </w:drawing>
      </w:r>
    </w:p>
    <w:p w14:paraId="3508CD08" w14:textId="4BFC6AF4" w:rsidR="005E6621" w:rsidRDefault="005E6621" w:rsidP="003D160E">
      <w:pPr>
        <w:spacing w:after="160" w:line="259" w:lineRule="auto"/>
        <w:rPr>
          <w:b/>
          <w:bCs/>
          <w:sz w:val="26"/>
          <w:szCs w:val="26"/>
        </w:rPr>
      </w:pPr>
      <w:r>
        <w:rPr>
          <w:b/>
          <w:bCs/>
          <w:sz w:val="26"/>
          <w:szCs w:val="26"/>
        </w:rPr>
        <w:t>Chức năng thêm nhân viên mới</w:t>
      </w:r>
    </w:p>
    <w:p w14:paraId="7613FD57" w14:textId="14246678" w:rsidR="005E6621" w:rsidRDefault="005E6621" w:rsidP="003D160E">
      <w:pPr>
        <w:spacing w:after="160" w:line="259" w:lineRule="auto"/>
        <w:rPr>
          <w:b/>
          <w:bCs/>
          <w:sz w:val="26"/>
          <w:szCs w:val="26"/>
        </w:rPr>
      </w:pPr>
      <w:r w:rsidRPr="005E6621">
        <w:rPr>
          <w:b/>
          <w:bCs/>
          <w:sz w:val="26"/>
          <w:szCs w:val="26"/>
        </w:rPr>
        <w:drawing>
          <wp:inline distT="0" distB="0" distL="0" distR="0" wp14:anchorId="537BD366" wp14:editId="23E69C5B">
            <wp:extent cx="5943600" cy="23348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34895"/>
                    </a:xfrm>
                    <a:prstGeom prst="rect">
                      <a:avLst/>
                    </a:prstGeom>
                  </pic:spPr>
                </pic:pic>
              </a:graphicData>
            </a:graphic>
          </wp:inline>
        </w:drawing>
      </w:r>
    </w:p>
    <w:p w14:paraId="24505A92" w14:textId="2A12C02C" w:rsidR="00245AF1" w:rsidRDefault="00245AF1" w:rsidP="003D160E">
      <w:pPr>
        <w:spacing w:after="160" w:line="259" w:lineRule="auto"/>
        <w:rPr>
          <w:b/>
          <w:bCs/>
          <w:sz w:val="26"/>
          <w:szCs w:val="26"/>
        </w:rPr>
      </w:pPr>
      <w:r>
        <w:rPr>
          <w:b/>
          <w:bCs/>
          <w:sz w:val="26"/>
          <w:szCs w:val="26"/>
        </w:rPr>
        <w:t>Chức năng chỉnh sửa hoặc xóa nhân viên</w:t>
      </w:r>
    </w:p>
    <w:p w14:paraId="713F6291" w14:textId="6142A7F0" w:rsidR="00245AF1" w:rsidRDefault="00245AF1" w:rsidP="003D160E">
      <w:pPr>
        <w:spacing w:after="160" w:line="259" w:lineRule="auto"/>
        <w:rPr>
          <w:b/>
          <w:bCs/>
          <w:sz w:val="26"/>
          <w:szCs w:val="26"/>
        </w:rPr>
      </w:pPr>
      <w:r w:rsidRPr="00245AF1">
        <w:rPr>
          <w:b/>
          <w:bCs/>
          <w:sz w:val="26"/>
          <w:szCs w:val="26"/>
        </w:rPr>
        <w:drawing>
          <wp:inline distT="0" distB="0" distL="0" distR="0" wp14:anchorId="55318E88" wp14:editId="28312D8E">
            <wp:extent cx="5943600" cy="2273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73300"/>
                    </a:xfrm>
                    <a:prstGeom prst="rect">
                      <a:avLst/>
                    </a:prstGeom>
                  </pic:spPr>
                </pic:pic>
              </a:graphicData>
            </a:graphic>
          </wp:inline>
        </w:drawing>
      </w:r>
    </w:p>
    <w:p w14:paraId="4C8E096E" w14:textId="0F72B372" w:rsidR="0065702A" w:rsidRDefault="0065702A" w:rsidP="003D160E">
      <w:pPr>
        <w:spacing w:after="160" w:line="259" w:lineRule="auto"/>
        <w:rPr>
          <w:b/>
          <w:bCs/>
          <w:sz w:val="26"/>
          <w:szCs w:val="26"/>
        </w:rPr>
      </w:pPr>
      <w:r>
        <w:rPr>
          <w:b/>
          <w:bCs/>
          <w:sz w:val="26"/>
          <w:szCs w:val="26"/>
        </w:rPr>
        <w:lastRenderedPageBreak/>
        <w:t>Chức năng tìm kiếm nhân viên</w:t>
      </w:r>
    </w:p>
    <w:p w14:paraId="3DC0A5AC" w14:textId="3D385507" w:rsidR="0065702A" w:rsidRDefault="0065702A" w:rsidP="003D160E">
      <w:pPr>
        <w:spacing w:after="160" w:line="259" w:lineRule="auto"/>
        <w:rPr>
          <w:b/>
          <w:bCs/>
          <w:sz w:val="26"/>
          <w:szCs w:val="26"/>
        </w:rPr>
      </w:pPr>
      <w:r w:rsidRPr="0065702A">
        <w:rPr>
          <w:b/>
          <w:bCs/>
          <w:sz w:val="26"/>
          <w:szCs w:val="26"/>
        </w:rPr>
        <w:drawing>
          <wp:inline distT="0" distB="0" distL="0" distR="0" wp14:anchorId="3522B806" wp14:editId="7E650D0F">
            <wp:extent cx="5943600" cy="225552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2"/>
                    <a:stretch>
                      <a:fillRect/>
                    </a:stretch>
                  </pic:blipFill>
                  <pic:spPr>
                    <a:xfrm>
                      <a:off x="0" y="0"/>
                      <a:ext cx="5943600" cy="2255520"/>
                    </a:xfrm>
                    <a:prstGeom prst="rect">
                      <a:avLst/>
                    </a:prstGeom>
                  </pic:spPr>
                </pic:pic>
              </a:graphicData>
            </a:graphic>
          </wp:inline>
        </w:drawing>
      </w:r>
    </w:p>
    <w:p w14:paraId="5C2C665D" w14:textId="5147541C" w:rsidR="005678E0" w:rsidRDefault="005678E0" w:rsidP="003D160E">
      <w:pPr>
        <w:spacing w:after="160" w:line="259" w:lineRule="auto"/>
        <w:rPr>
          <w:b/>
          <w:bCs/>
          <w:sz w:val="26"/>
          <w:szCs w:val="26"/>
        </w:rPr>
      </w:pPr>
      <w:r>
        <w:rPr>
          <w:b/>
          <w:bCs/>
          <w:sz w:val="26"/>
          <w:szCs w:val="26"/>
        </w:rPr>
        <w:t>Chức năng hiển thị nhân viên</w:t>
      </w:r>
    </w:p>
    <w:p w14:paraId="21BA6A58" w14:textId="4CD18133" w:rsidR="005678E0" w:rsidRDefault="005678E0" w:rsidP="003D160E">
      <w:pPr>
        <w:spacing w:after="160" w:line="259" w:lineRule="auto"/>
        <w:rPr>
          <w:b/>
          <w:bCs/>
          <w:sz w:val="26"/>
          <w:szCs w:val="26"/>
        </w:rPr>
      </w:pPr>
      <w:r w:rsidRPr="005678E0">
        <w:rPr>
          <w:b/>
          <w:bCs/>
          <w:sz w:val="26"/>
          <w:szCs w:val="26"/>
        </w:rPr>
        <w:drawing>
          <wp:inline distT="0" distB="0" distL="0" distR="0" wp14:anchorId="1C566FE6" wp14:editId="047E3B8C">
            <wp:extent cx="5943600" cy="227457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3"/>
                    <a:stretch>
                      <a:fillRect/>
                    </a:stretch>
                  </pic:blipFill>
                  <pic:spPr>
                    <a:xfrm>
                      <a:off x="0" y="0"/>
                      <a:ext cx="5943600" cy="2274570"/>
                    </a:xfrm>
                    <a:prstGeom prst="rect">
                      <a:avLst/>
                    </a:prstGeom>
                  </pic:spPr>
                </pic:pic>
              </a:graphicData>
            </a:graphic>
          </wp:inline>
        </w:drawing>
      </w:r>
    </w:p>
    <w:p w14:paraId="69C9D4E3" w14:textId="1C5D433E" w:rsidR="0094602C" w:rsidRDefault="0033772E" w:rsidP="003D160E">
      <w:pPr>
        <w:spacing w:after="160" w:line="259" w:lineRule="auto"/>
        <w:rPr>
          <w:b/>
          <w:bCs/>
          <w:sz w:val="26"/>
          <w:szCs w:val="26"/>
        </w:rPr>
      </w:pPr>
      <w:r>
        <w:rPr>
          <w:b/>
          <w:bCs/>
          <w:sz w:val="26"/>
          <w:szCs w:val="26"/>
        </w:rPr>
        <w:t xml:space="preserve">Chức năng thoát khỏi hệ thống </w:t>
      </w:r>
    </w:p>
    <w:p w14:paraId="54B3588C" w14:textId="2DC0B399" w:rsidR="0033772E" w:rsidRDefault="0033772E" w:rsidP="003D160E">
      <w:pPr>
        <w:spacing w:after="160" w:line="259" w:lineRule="auto"/>
        <w:rPr>
          <w:b/>
          <w:bCs/>
          <w:sz w:val="26"/>
          <w:szCs w:val="26"/>
        </w:rPr>
      </w:pPr>
      <w:r w:rsidRPr="0033772E">
        <w:rPr>
          <w:b/>
          <w:bCs/>
          <w:sz w:val="26"/>
          <w:szCs w:val="26"/>
        </w:rPr>
        <w:lastRenderedPageBreak/>
        <w:drawing>
          <wp:inline distT="0" distB="0" distL="0" distR="0" wp14:anchorId="54B6C355" wp14:editId="2523DD43">
            <wp:extent cx="5943600" cy="2612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12390"/>
                    </a:xfrm>
                    <a:prstGeom prst="rect">
                      <a:avLst/>
                    </a:prstGeom>
                  </pic:spPr>
                </pic:pic>
              </a:graphicData>
            </a:graphic>
          </wp:inline>
        </w:drawing>
      </w:r>
    </w:p>
    <w:p w14:paraId="27CC2A1E" w14:textId="373AE757" w:rsidR="00886D75" w:rsidRDefault="00D75A83" w:rsidP="003D160E">
      <w:pPr>
        <w:spacing w:after="160" w:line="259" w:lineRule="auto"/>
        <w:rPr>
          <w:b/>
          <w:bCs/>
          <w:sz w:val="26"/>
          <w:szCs w:val="26"/>
        </w:rPr>
      </w:pPr>
      <w:r w:rsidRPr="00886D75">
        <w:rPr>
          <w:b/>
          <w:bCs/>
          <w:sz w:val="26"/>
          <w:szCs w:val="26"/>
        </w:rPr>
        <w:t>Form giao di</w:t>
      </w:r>
      <w:r w:rsidR="00C64B32" w:rsidRPr="00886D75">
        <w:rPr>
          <w:b/>
          <w:bCs/>
          <w:sz w:val="26"/>
          <w:szCs w:val="26"/>
        </w:rPr>
        <w:t>ện</w:t>
      </w:r>
      <w:r w:rsidR="00451351" w:rsidRPr="00886D75">
        <w:rPr>
          <w:b/>
          <w:bCs/>
          <w:sz w:val="26"/>
          <w:szCs w:val="26"/>
        </w:rPr>
        <w:t xml:space="preserve"> Tìm vé</w:t>
      </w:r>
    </w:p>
    <w:p w14:paraId="2312A4F5" w14:textId="77777777" w:rsidR="00AC7C68" w:rsidRDefault="00AC7C68" w:rsidP="003D160E">
      <w:pPr>
        <w:spacing w:after="160" w:line="259" w:lineRule="auto"/>
        <w:rPr>
          <w:b/>
          <w:bCs/>
          <w:sz w:val="26"/>
          <w:szCs w:val="26"/>
          <w:lang w:val="vi-VN"/>
        </w:rPr>
      </w:pPr>
      <w:r w:rsidRPr="00AC7C68">
        <w:rPr>
          <w:b/>
          <w:bCs/>
          <w:sz w:val="26"/>
          <w:szCs w:val="26"/>
          <w:lang w:val="vi-VN"/>
        </w:rPr>
        <w:drawing>
          <wp:inline distT="0" distB="0" distL="0" distR="0" wp14:anchorId="052874B4" wp14:editId="292F2493">
            <wp:extent cx="5943600" cy="3122645"/>
            <wp:effectExtent l="0" t="0" r="0" b="1905"/>
            <wp:docPr id="27" name="Picture 27" descr="A train on the railway tra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train on the railway tracks&#10;&#10;Description automatically generated with medium confidence"/>
                    <pic:cNvPicPr/>
                  </pic:nvPicPr>
                  <pic:blipFill>
                    <a:blip r:embed="rId75"/>
                    <a:stretch>
                      <a:fillRect/>
                    </a:stretch>
                  </pic:blipFill>
                  <pic:spPr>
                    <a:xfrm>
                      <a:off x="0" y="0"/>
                      <a:ext cx="5948690" cy="3125319"/>
                    </a:xfrm>
                    <a:prstGeom prst="rect">
                      <a:avLst/>
                    </a:prstGeom>
                  </pic:spPr>
                </pic:pic>
              </a:graphicData>
            </a:graphic>
          </wp:inline>
        </w:drawing>
      </w:r>
    </w:p>
    <w:p w14:paraId="5327EF9D" w14:textId="204C9880" w:rsidR="00412502" w:rsidRDefault="00737E4D" w:rsidP="003D160E">
      <w:pPr>
        <w:spacing w:after="160" w:line="259" w:lineRule="auto"/>
        <w:rPr>
          <w:b/>
          <w:bCs/>
          <w:sz w:val="26"/>
          <w:szCs w:val="26"/>
          <w:lang w:val="vi-VN"/>
        </w:rPr>
      </w:pPr>
      <w:r>
        <w:rPr>
          <w:b/>
          <w:color w:val="000000" w:themeColor="text1"/>
          <w:sz w:val="28"/>
          <w:szCs w:val="28"/>
        </w:rPr>
        <w:t>Form</w:t>
      </w:r>
      <w:r w:rsidR="00412502" w:rsidRPr="00501D53">
        <w:rPr>
          <w:b/>
          <w:color w:val="000000" w:themeColor="text1"/>
          <w:sz w:val="28"/>
          <w:szCs w:val="28"/>
        </w:rPr>
        <w:t xml:space="preserve"> giao diện lịch trình</w:t>
      </w:r>
      <w:r w:rsidR="00412502" w:rsidRPr="00886D75">
        <w:rPr>
          <w:b/>
          <w:bCs/>
          <w:sz w:val="26"/>
          <w:szCs w:val="26"/>
          <w:lang w:val="vi-VN"/>
        </w:rPr>
        <w:t xml:space="preserve"> </w:t>
      </w:r>
    </w:p>
    <w:p w14:paraId="57FE8AA2" w14:textId="5AFF9FEB" w:rsidR="00FF4D60" w:rsidRDefault="00FF4D60" w:rsidP="003D160E">
      <w:pPr>
        <w:spacing w:after="160" w:line="259" w:lineRule="auto"/>
        <w:rPr>
          <w:b/>
          <w:bCs/>
          <w:sz w:val="26"/>
          <w:szCs w:val="26"/>
          <w:lang w:val="vi-VN"/>
        </w:rPr>
      </w:pPr>
      <w:r w:rsidRPr="00FF4D60">
        <w:rPr>
          <w:b/>
          <w:bCs/>
          <w:sz w:val="26"/>
          <w:szCs w:val="26"/>
          <w:lang w:val="vi-VN"/>
        </w:rPr>
        <w:lastRenderedPageBreak/>
        <w:drawing>
          <wp:inline distT="0" distB="0" distL="0" distR="0" wp14:anchorId="1BA6D231" wp14:editId="51B291E5">
            <wp:extent cx="5943600" cy="4512310"/>
            <wp:effectExtent l="0" t="0" r="0"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76"/>
                    <a:stretch>
                      <a:fillRect/>
                    </a:stretch>
                  </pic:blipFill>
                  <pic:spPr>
                    <a:xfrm>
                      <a:off x="0" y="0"/>
                      <a:ext cx="5943600" cy="4512310"/>
                    </a:xfrm>
                    <a:prstGeom prst="rect">
                      <a:avLst/>
                    </a:prstGeom>
                  </pic:spPr>
                </pic:pic>
              </a:graphicData>
            </a:graphic>
          </wp:inline>
        </w:drawing>
      </w:r>
    </w:p>
    <w:p w14:paraId="3345355C" w14:textId="03AD64CB" w:rsidR="00EF302E" w:rsidRDefault="00737E4D" w:rsidP="003D160E">
      <w:pPr>
        <w:spacing w:after="160" w:line="259" w:lineRule="auto"/>
        <w:rPr>
          <w:b/>
          <w:bCs/>
          <w:sz w:val="26"/>
          <w:szCs w:val="26"/>
          <w:lang w:val="vi-VN"/>
        </w:rPr>
      </w:pPr>
      <w:r>
        <w:rPr>
          <w:b/>
          <w:color w:val="000000" w:themeColor="text1"/>
          <w:sz w:val="28"/>
          <w:szCs w:val="28"/>
        </w:rPr>
        <w:t>Form</w:t>
      </w:r>
      <w:r w:rsidR="00012615">
        <w:rPr>
          <w:b/>
          <w:color w:val="000000" w:themeColor="text1"/>
          <w:sz w:val="28"/>
          <w:szCs w:val="28"/>
        </w:rPr>
        <w:t xml:space="preserve"> giao diện phiếu đặt vé</w:t>
      </w:r>
      <w:r w:rsidR="00012615" w:rsidRPr="00886D75">
        <w:rPr>
          <w:b/>
          <w:bCs/>
          <w:sz w:val="26"/>
          <w:szCs w:val="26"/>
          <w:lang w:val="vi-VN"/>
        </w:rPr>
        <w:t xml:space="preserve"> </w:t>
      </w:r>
    </w:p>
    <w:p w14:paraId="2C7207DA" w14:textId="73A18951" w:rsidR="00DB7F78" w:rsidRDefault="00DB7F78" w:rsidP="003D160E">
      <w:pPr>
        <w:spacing w:after="160" w:line="259" w:lineRule="auto"/>
        <w:rPr>
          <w:b/>
          <w:bCs/>
          <w:sz w:val="26"/>
          <w:szCs w:val="26"/>
          <w:lang w:val="vi-VN"/>
        </w:rPr>
      </w:pPr>
      <w:r w:rsidRPr="00DB7F78">
        <w:rPr>
          <w:b/>
          <w:bCs/>
          <w:sz w:val="26"/>
          <w:szCs w:val="26"/>
          <w:lang w:val="vi-VN"/>
        </w:rPr>
        <w:drawing>
          <wp:inline distT="0" distB="0" distL="0" distR="0" wp14:anchorId="171DEBEE" wp14:editId="2BEF1552">
            <wp:extent cx="5943600" cy="174117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77"/>
                    <a:stretch>
                      <a:fillRect/>
                    </a:stretch>
                  </pic:blipFill>
                  <pic:spPr>
                    <a:xfrm>
                      <a:off x="0" y="0"/>
                      <a:ext cx="5943600" cy="1741170"/>
                    </a:xfrm>
                    <a:prstGeom prst="rect">
                      <a:avLst/>
                    </a:prstGeom>
                  </pic:spPr>
                </pic:pic>
              </a:graphicData>
            </a:graphic>
          </wp:inline>
        </w:drawing>
      </w:r>
    </w:p>
    <w:p w14:paraId="407A79BD" w14:textId="6505E436" w:rsidR="00C47F80" w:rsidRDefault="00737E4D" w:rsidP="003D160E">
      <w:pPr>
        <w:spacing w:after="160" w:line="259" w:lineRule="auto"/>
        <w:rPr>
          <w:b/>
          <w:bCs/>
          <w:sz w:val="26"/>
          <w:szCs w:val="26"/>
          <w:lang w:val="vi-VN"/>
        </w:rPr>
      </w:pPr>
      <w:r>
        <w:rPr>
          <w:b/>
          <w:color w:val="000000" w:themeColor="text1"/>
          <w:sz w:val="28"/>
          <w:szCs w:val="28"/>
        </w:rPr>
        <w:t>Form</w:t>
      </w:r>
      <w:r w:rsidR="00EF302E">
        <w:rPr>
          <w:b/>
          <w:color w:val="000000" w:themeColor="text1"/>
          <w:sz w:val="28"/>
          <w:szCs w:val="28"/>
        </w:rPr>
        <w:t xml:space="preserve"> giao diện dịch vụ</w:t>
      </w:r>
      <w:r w:rsidR="00EF302E" w:rsidRPr="00886D75">
        <w:rPr>
          <w:b/>
          <w:bCs/>
          <w:sz w:val="26"/>
          <w:szCs w:val="26"/>
          <w:lang w:val="vi-VN"/>
        </w:rPr>
        <w:t xml:space="preserve"> </w:t>
      </w:r>
    </w:p>
    <w:p w14:paraId="5C0E88E6" w14:textId="54933B5C" w:rsidR="008C4A1E" w:rsidRDefault="008C4A1E" w:rsidP="003D160E">
      <w:pPr>
        <w:spacing w:after="160" w:line="259" w:lineRule="auto"/>
        <w:rPr>
          <w:b/>
          <w:bCs/>
          <w:sz w:val="26"/>
          <w:szCs w:val="26"/>
          <w:lang w:val="vi-VN"/>
        </w:rPr>
      </w:pPr>
      <w:r w:rsidRPr="008C4A1E">
        <w:rPr>
          <w:b/>
          <w:bCs/>
          <w:sz w:val="26"/>
          <w:szCs w:val="26"/>
          <w:lang w:val="vi-VN"/>
        </w:rPr>
        <w:lastRenderedPageBreak/>
        <w:drawing>
          <wp:inline distT="0" distB="0" distL="0" distR="0" wp14:anchorId="2F590E4B" wp14:editId="70F895D6">
            <wp:extent cx="5943600" cy="5880100"/>
            <wp:effectExtent l="0" t="0" r="0" b="635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8"/>
                    <a:stretch>
                      <a:fillRect/>
                    </a:stretch>
                  </pic:blipFill>
                  <pic:spPr>
                    <a:xfrm>
                      <a:off x="0" y="0"/>
                      <a:ext cx="5943600" cy="5880100"/>
                    </a:xfrm>
                    <a:prstGeom prst="rect">
                      <a:avLst/>
                    </a:prstGeom>
                  </pic:spPr>
                </pic:pic>
              </a:graphicData>
            </a:graphic>
          </wp:inline>
        </w:drawing>
      </w:r>
    </w:p>
    <w:p w14:paraId="7C85F503" w14:textId="55068494" w:rsidR="00B01174" w:rsidRDefault="00737E4D" w:rsidP="003D160E">
      <w:pPr>
        <w:spacing w:after="160" w:line="259" w:lineRule="auto"/>
        <w:rPr>
          <w:b/>
          <w:bCs/>
          <w:sz w:val="26"/>
          <w:szCs w:val="26"/>
          <w:lang w:val="vi-VN"/>
        </w:rPr>
      </w:pPr>
      <w:r>
        <w:rPr>
          <w:b/>
          <w:color w:val="000000" w:themeColor="text1"/>
          <w:sz w:val="28"/>
          <w:szCs w:val="28"/>
        </w:rPr>
        <w:t>Form</w:t>
      </w:r>
      <w:r w:rsidR="00C47F80">
        <w:rPr>
          <w:b/>
          <w:color w:val="000000" w:themeColor="text1"/>
          <w:sz w:val="28"/>
          <w:szCs w:val="28"/>
        </w:rPr>
        <w:t xml:space="preserve"> giao diện giới thiệu</w:t>
      </w:r>
      <w:r w:rsidR="00C47F80" w:rsidRPr="00886D75">
        <w:rPr>
          <w:b/>
          <w:bCs/>
          <w:sz w:val="26"/>
          <w:szCs w:val="26"/>
          <w:lang w:val="vi-VN"/>
        </w:rPr>
        <w:t xml:space="preserve"> </w:t>
      </w:r>
    </w:p>
    <w:p w14:paraId="5E249952" w14:textId="77777777" w:rsidR="00713036" w:rsidRDefault="00B01174" w:rsidP="003D160E">
      <w:pPr>
        <w:spacing w:after="160" w:line="259" w:lineRule="auto"/>
        <w:rPr>
          <w:b/>
          <w:bCs/>
          <w:sz w:val="26"/>
          <w:szCs w:val="26"/>
          <w:lang w:val="vi-VN"/>
        </w:rPr>
      </w:pPr>
      <w:r w:rsidRPr="00B01174">
        <w:rPr>
          <w:b/>
          <w:bCs/>
          <w:sz w:val="26"/>
          <w:szCs w:val="26"/>
          <w:lang w:val="vi-VN"/>
        </w:rPr>
        <w:lastRenderedPageBreak/>
        <w:drawing>
          <wp:inline distT="0" distB="0" distL="0" distR="0" wp14:anchorId="74D15B79" wp14:editId="1EAF2CAA">
            <wp:extent cx="5943600" cy="3375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75025"/>
                    </a:xfrm>
                    <a:prstGeom prst="rect">
                      <a:avLst/>
                    </a:prstGeom>
                  </pic:spPr>
                </pic:pic>
              </a:graphicData>
            </a:graphic>
          </wp:inline>
        </w:drawing>
      </w:r>
      <w:r w:rsidRPr="00B01174">
        <w:rPr>
          <w:b/>
          <w:bCs/>
          <w:sz w:val="26"/>
          <w:szCs w:val="26"/>
          <w:lang w:val="vi-VN"/>
        </w:rPr>
        <w:t xml:space="preserve"> </w:t>
      </w:r>
    </w:p>
    <w:p w14:paraId="47CFF5E8" w14:textId="77777777" w:rsidR="0084199D" w:rsidRDefault="0084199D" w:rsidP="0084199D">
      <w:pPr>
        <w:pStyle w:val="Heading2"/>
        <w:ind w:left="576"/>
        <w:rPr>
          <w:rFonts w:ascii="Times New Roman" w:hAnsi="Times New Roman"/>
          <w:color w:val="auto"/>
        </w:rPr>
      </w:pPr>
      <w:r w:rsidRPr="00252221">
        <w:rPr>
          <w:rFonts w:ascii="Times New Roman" w:hAnsi="Times New Roman"/>
          <w:color w:val="auto"/>
        </w:rPr>
        <w:t>3.</w:t>
      </w:r>
      <w:r>
        <w:rPr>
          <w:rFonts w:ascii="Times New Roman" w:hAnsi="Times New Roman"/>
          <w:color w:val="auto"/>
        </w:rPr>
        <w:t>5</w:t>
      </w:r>
      <w:r w:rsidRPr="00252221">
        <w:rPr>
          <w:rFonts w:ascii="Times New Roman" w:hAnsi="Times New Roman"/>
          <w:color w:val="auto"/>
        </w:rPr>
        <w:t>. THIẾT KẾ</w:t>
      </w:r>
      <w:r>
        <w:rPr>
          <w:rFonts w:ascii="Times New Roman" w:hAnsi="Times New Roman"/>
          <w:color w:val="auto"/>
        </w:rPr>
        <w:t xml:space="preserve"> CHỨC NĂNG HỆ THỐNG</w:t>
      </w:r>
    </w:p>
    <w:p w14:paraId="321B804C" w14:textId="2E713C75" w:rsidR="00CE1745" w:rsidRPr="00CE1745" w:rsidRDefault="00CE1745" w:rsidP="003D160E">
      <w:pPr>
        <w:spacing w:after="160" w:line="259" w:lineRule="auto"/>
        <w:rPr>
          <w:b/>
          <w:bCs/>
          <w:sz w:val="26"/>
          <w:szCs w:val="26"/>
        </w:rPr>
      </w:pPr>
      <w:r>
        <w:rPr>
          <w:b/>
          <w:bCs/>
          <w:sz w:val="26"/>
          <w:szCs w:val="26"/>
        </w:rPr>
        <w:t>3.5.1. Chức năng thêm khách hàng</w:t>
      </w:r>
    </w:p>
    <w:p w14:paraId="4BCF988C" w14:textId="77777777" w:rsidR="009345CE" w:rsidRDefault="00713036" w:rsidP="009345CE">
      <w:pPr>
        <w:spacing w:after="160" w:line="259" w:lineRule="auto"/>
        <w:jc w:val="center"/>
        <w:rPr>
          <w:b/>
          <w:bCs/>
          <w:sz w:val="26"/>
          <w:szCs w:val="26"/>
          <w:lang w:val="vi-VN"/>
        </w:rPr>
      </w:pPr>
      <w:r w:rsidRPr="00713036">
        <w:rPr>
          <w:b/>
          <w:bCs/>
          <w:sz w:val="26"/>
          <w:szCs w:val="26"/>
          <w:lang w:val="vi-VN"/>
        </w:rPr>
        <w:drawing>
          <wp:inline distT="0" distB="0" distL="0" distR="0" wp14:anchorId="61B34961" wp14:editId="749ABD04">
            <wp:extent cx="4183915" cy="3525624"/>
            <wp:effectExtent l="0" t="0" r="762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80"/>
                    <a:stretch>
                      <a:fillRect/>
                    </a:stretch>
                  </pic:blipFill>
                  <pic:spPr>
                    <a:xfrm>
                      <a:off x="0" y="0"/>
                      <a:ext cx="4225452" cy="3560626"/>
                    </a:xfrm>
                    <a:prstGeom prst="rect">
                      <a:avLst/>
                    </a:prstGeom>
                  </pic:spPr>
                </pic:pic>
              </a:graphicData>
            </a:graphic>
          </wp:inline>
        </w:drawing>
      </w:r>
    </w:p>
    <w:p w14:paraId="46CBF903" w14:textId="03F542A0" w:rsidR="00CE5967" w:rsidRDefault="009345CE" w:rsidP="009345CE">
      <w:pPr>
        <w:spacing w:after="160" w:line="259" w:lineRule="auto"/>
        <w:jc w:val="center"/>
        <w:rPr>
          <w:b/>
          <w:bCs/>
          <w:sz w:val="26"/>
          <w:szCs w:val="26"/>
        </w:rPr>
      </w:pPr>
      <w:r>
        <w:rPr>
          <w:b/>
          <w:bCs/>
          <w:sz w:val="26"/>
          <w:szCs w:val="26"/>
        </w:rPr>
        <w:t xml:space="preserve">Hình </w:t>
      </w:r>
      <w:r w:rsidR="00AB0655">
        <w:rPr>
          <w:b/>
          <w:bCs/>
          <w:sz w:val="26"/>
          <w:szCs w:val="26"/>
        </w:rPr>
        <w:t>3.5.1</w:t>
      </w:r>
      <w:r>
        <w:rPr>
          <w:b/>
          <w:bCs/>
          <w:sz w:val="26"/>
          <w:szCs w:val="26"/>
        </w:rPr>
        <w:t>: Sơ đồ lớp mức thiết kế chức năng thêm khách hàng</w:t>
      </w:r>
    </w:p>
    <w:p w14:paraId="31B15618" w14:textId="78A739EC" w:rsidR="000614C1" w:rsidRPr="00886D75" w:rsidRDefault="00CE5967" w:rsidP="009345CE">
      <w:pPr>
        <w:spacing w:after="160" w:line="259" w:lineRule="auto"/>
        <w:jc w:val="center"/>
        <w:rPr>
          <w:b/>
          <w:bCs/>
          <w:sz w:val="26"/>
          <w:szCs w:val="26"/>
        </w:rPr>
      </w:pPr>
      <w:r w:rsidRPr="00CE5967">
        <w:rPr>
          <w:b/>
          <w:bCs/>
          <w:sz w:val="26"/>
          <w:szCs w:val="26"/>
          <w:lang w:val="vi-VN"/>
        </w:rPr>
        <w:lastRenderedPageBreak/>
        <w:drawing>
          <wp:inline distT="0" distB="0" distL="0" distR="0" wp14:anchorId="4266188E" wp14:editId="61C8E94F">
            <wp:extent cx="5857918" cy="5048287"/>
            <wp:effectExtent l="0" t="0" r="952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1"/>
                    <a:stretch>
                      <a:fillRect/>
                    </a:stretch>
                  </pic:blipFill>
                  <pic:spPr>
                    <a:xfrm>
                      <a:off x="0" y="0"/>
                      <a:ext cx="5857918" cy="5048287"/>
                    </a:xfrm>
                    <a:prstGeom prst="rect">
                      <a:avLst/>
                    </a:prstGeom>
                  </pic:spPr>
                </pic:pic>
              </a:graphicData>
            </a:graphic>
          </wp:inline>
        </w:drawing>
      </w:r>
      <w:r w:rsidR="000614C1" w:rsidRPr="00886D75">
        <w:rPr>
          <w:b/>
          <w:bCs/>
          <w:sz w:val="26"/>
          <w:szCs w:val="26"/>
          <w:lang w:val="vi-VN"/>
        </w:rPr>
        <w:br w:type="page"/>
      </w:r>
    </w:p>
    <w:p w14:paraId="620D9A56" w14:textId="2A43CBDE" w:rsidR="000614C1" w:rsidRDefault="000614C1" w:rsidP="000614C1">
      <w:pPr>
        <w:spacing w:line="312" w:lineRule="auto"/>
        <w:ind w:left="170"/>
        <w:jc w:val="center"/>
        <w:rPr>
          <w:b/>
          <w:sz w:val="32"/>
          <w:szCs w:val="26"/>
        </w:rPr>
      </w:pPr>
      <w:r>
        <w:rPr>
          <w:b/>
          <w:sz w:val="32"/>
          <w:szCs w:val="26"/>
        </w:rPr>
        <w:lastRenderedPageBreak/>
        <w:t xml:space="preserve">CHƯƠNG 4. </w:t>
      </w:r>
    </w:p>
    <w:p w14:paraId="3EE6C03D" w14:textId="7330630A" w:rsidR="000614C1" w:rsidRDefault="000614C1" w:rsidP="000614C1">
      <w:pPr>
        <w:spacing w:line="312" w:lineRule="auto"/>
        <w:ind w:left="170"/>
        <w:jc w:val="center"/>
        <w:rPr>
          <w:b/>
          <w:sz w:val="36"/>
          <w:szCs w:val="26"/>
        </w:rPr>
      </w:pPr>
      <w:r>
        <w:rPr>
          <w:b/>
          <w:sz w:val="36"/>
          <w:szCs w:val="26"/>
        </w:rPr>
        <w:t xml:space="preserve">CÀI ĐẶT </w:t>
      </w:r>
      <w:r w:rsidR="00E72208">
        <w:rPr>
          <w:b/>
          <w:sz w:val="36"/>
          <w:szCs w:val="26"/>
        </w:rPr>
        <w:t>THỰC NGHIỆM</w:t>
      </w:r>
    </w:p>
    <w:p w14:paraId="5D89F114" w14:textId="25E0C6AB" w:rsidR="000614C1" w:rsidRPr="0029241A" w:rsidRDefault="00557EE4" w:rsidP="000614C1">
      <w:pPr>
        <w:spacing w:line="312" w:lineRule="auto"/>
        <w:ind w:left="170"/>
        <w:rPr>
          <w:b/>
          <w:sz w:val="28"/>
          <w:szCs w:val="28"/>
        </w:rPr>
      </w:pPr>
      <w:r w:rsidRPr="0029241A">
        <w:rPr>
          <w:b/>
          <w:sz w:val="28"/>
          <w:szCs w:val="28"/>
        </w:rPr>
        <w:t>4.1</w:t>
      </w:r>
      <w:r w:rsidR="00DA2563" w:rsidRPr="0029241A">
        <w:rPr>
          <w:b/>
          <w:sz w:val="28"/>
          <w:szCs w:val="28"/>
        </w:rPr>
        <w:t>.</w:t>
      </w:r>
      <w:r w:rsidR="00580332" w:rsidRPr="0029241A">
        <w:rPr>
          <w:b/>
          <w:sz w:val="28"/>
          <w:szCs w:val="28"/>
        </w:rPr>
        <w:t xml:space="preserve"> </w:t>
      </w:r>
      <w:r w:rsidR="00B85FA7" w:rsidRPr="0029241A">
        <w:rPr>
          <w:b/>
          <w:sz w:val="28"/>
          <w:szCs w:val="28"/>
        </w:rPr>
        <w:t>Hướng dẫn cài đặt</w:t>
      </w:r>
    </w:p>
    <w:p w14:paraId="56BBDC64" w14:textId="7D32006D" w:rsidR="00F104F7" w:rsidRPr="00650197" w:rsidRDefault="00F104F7" w:rsidP="00650197">
      <w:pPr>
        <w:pStyle w:val="NoSpacing"/>
        <w:ind w:firstLine="720"/>
        <w:jc w:val="both"/>
        <w:rPr>
          <w:sz w:val="26"/>
          <w:szCs w:val="26"/>
        </w:rPr>
      </w:pPr>
      <w:r w:rsidRPr="00650197">
        <w:rPr>
          <w:sz w:val="26"/>
          <w:szCs w:val="26"/>
        </w:rPr>
        <w:t>Hệ thống bán vé ga tàu sử dụng PHP / MySQL là một dự án đơn giản có thể giúp một công ty đường sắt hoặc công ty xe lửa nhất định tự động hóa việc tạo vé của họ. Hệ thống có 2 loại người dùng, một loại dành cho ban quản lý công ty đường sắt hoặc xe lửa và một loại dành cho nhân viên của họ trên quầy bán vé của họ ở mỗi ga. Hệ thống cũng tạo ra một báo cáo hàng ngày liệt kê tất cả các giao dịch hàng ngày của công ty vận tải đường sắt hoặc ga xe lửa với hành khách. Ban quản lý có thể quản lý mức giá cho mỗi điểm đến từ một nhà ga cụ thể và hệ thống sẽ tự động lấy giá sau khi nhân viên chọn điểm đến mong muốn của hành khách và nhân viên cũng có thể tạo nhiều vé trong một lần giao dịch tại cùng một điểm đến. Ban quản lý công ty tàu hỏa hoặc người dùng quản trị hệ thống có thể quản lý tất cả dữ liệu trong hệ thống bán vé ga tàu đơn giản này và nhân viên chỉ có thể tạo vé tàu của hành khách.</w:t>
      </w:r>
    </w:p>
    <w:p w14:paraId="462398C8" w14:textId="77777777" w:rsidR="00650197" w:rsidRDefault="000311EF" w:rsidP="00650197">
      <w:pPr>
        <w:pStyle w:val="NoSpacing"/>
        <w:ind w:left="360"/>
        <w:rPr>
          <w:sz w:val="26"/>
          <w:szCs w:val="26"/>
        </w:rPr>
      </w:pPr>
      <w:r w:rsidRPr="00650197">
        <w:rPr>
          <w:sz w:val="26"/>
          <w:szCs w:val="26"/>
        </w:rPr>
        <w:t>Cách chạy</w:t>
      </w:r>
    </w:p>
    <w:p w14:paraId="7DCADDD4" w14:textId="77777777" w:rsidR="00650197" w:rsidRDefault="000311EF" w:rsidP="00203778">
      <w:pPr>
        <w:pStyle w:val="NoSpacing"/>
        <w:numPr>
          <w:ilvl w:val="0"/>
          <w:numId w:val="40"/>
        </w:numPr>
        <w:rPr>
          <w:sz w:val="26"/>
          <w:szCs w:val="26"/>
        </w:rPr>
      </w:pPr>
      <w:r w:rsidRPr="00650197">
        <w:rPr>
          <w:sz w:val="26"/>
          <w:szCs w:val="26"/>
        </w:rPr>
        <w:t>Tải xuống mã nguồn và giải nén tệp zip.</w:t>
      </w:r>
    </w:p>
    <w:p w14:paraId="4C62D2D5" w14:textId="77777777" w:rsidR="00650197" w:rsidRDefault="000311EF" w:rsidP="00203778">
      <w:pPr>
        <w:pStyle w:val="NoSpacing"/>
        <w:numPr>
          <w:ilvl w:val="0"/>
          <w:numId w:val="40"/>
        </w:numPr>
        <w:rPr>
          <w:sz w:val="26"/>
          <w:szCs w:val="26"/>
        </w:rPr>
      </w:pPr>
      <w:r w:rsidRPr="00650197">
        <w:rPr>
          <w:sz w:val="26"/>
          <w:szCs w:val="26"/>
        </w:rPr>
        <w:t>Tải xuống hoặc thiết lập bất kỳ máy chủ web cục bộ nào chạy tập lệnh PHP.</w:t>
      </w:r>
    </w:p>
    <w:p w14:paraId="45152EF9" w14:textId="09F663E4" w:rsidR="000311EF" w:rsidRPr="00650197" w:rsidRDefault="000311EF" w:rsidP="00203778">
      <w:pPr>
        <w:pStyle w:val="NoSpacing"/>
        <w:numPr>
          <w:ilvl w:val="0"/>
          <w:numId w:val="40"/>
        </w:numPr>
        <w:rPr>
          <w:sz w:val="26"/>
          <w:szCs w:val="26"/>
        </w:rPr>
      </w:pPr>
      <w:r w:rsidRPr="00650197">
        <w:rPr>
          <w:sz w:val="26"/>
          <w:szCs w:val="26"/>
        </w:rPr>
        <w:t>Mở cơ sở dữ liệu máy chủ web và tạo tên cơ sở dữ liệu mới là tsts_db.</w:t>
      </w:r>
    </w:p>
    <w:p w14:paraId="02937F68" w14:textId="50697762" w:rsidR="00991298" w:rsidRPr="00650197" w:rsidRDefault="00991298" w:rsidP="00203778">
      <w:pPr>
        <w:pStyle w:val="NoSpacing"/>
        <w:numPr>
          <w:ilvl w:val="0"/>
          <w:numId w:val="32"/>
        </w:numPr>
        <w:rPr>
          <w:sz w:val="26"/>
          <w:szCs w:val="26"/>
        </w:rPr>
      </w:pPr>
      <w:r w:rsidRPr="00650197">
        <w:rPr>
          <w:sz w:val="26"/>
          <w:szCs w:val="26"/>
        </w:rPr>
        <w:t>Nhập tệp SQL nằm trong thư mục cơ sở dữ liệu của mã nguồn.</w:t>
      </w:r>
    </w:p>
    <w:p w14:paraId="1F8A99FB" w14:textId="77777777" w:rsidR="00795670" w:rsidRDefault="00650197" w:rsidP="00203778">
      <w:pPr>
        <w:pStyle w:val="NoSpacing"/>
        <w:numPr>
          <w:ilvl w:val="0"/>
          <w:numId w:val="32"/>
        </w:numPr>
        <w:rPr>
          <w:sz w:val="26"/>
          <w:szCs w:val="26"/>
        </w:rPr>
      </w:pPr>
      <w:r w:rsidRPr="00650197">
        <w:rPr>
          <w:sz w:val="26"/>
          <w:szCs w:val="26"/>
        </w:rPr>
        <w:t>Sao chép và dán mã nguồn vào vị trí nơi máy chủ web cục bộ của bạn truy cập vào các dự án cục bộ của bạn. Ví dụ cho XAMPP ('C: \ xampp \ htdocs')</w:t>
      </w:r>
    </w:p>
    <w:p w14:paraId="5AF47D60" w14:textId="467F5FCA" w:rsidR="00650197" w:rsidRPr="00650197" w:rsidRDefault="00650197" w:rsidP="00203778">
      <w:pPr>
        <w:pStyle w:val="NoSpacing"/>
        <w:numPr>
          <w:ilvl w:val="0"/>
          <w:numId w:val="32"/>
        </w:numPr>
        <w:rPr>
          <w:sz w:val="26"/>
          <w:szCs w:val="26"/>
        </w:rPr>
      </w:pPr>
      <w:r w:rsidRPr="00650197">
        <w:rPr>
          <w:sz w:val="26"/>
          <w:szCs w:val="26"/>
        </w:rPr>
        <w:t>Mở trình duyệt web và duyệt qua dự án. Ví dụ: [http: // localhost / train-station-ticketing-system]</w:t>
      </w:r>
    </w:p>
    <w:p w14:paraId="159D7322" w14:textId="08506552" w:rsidR="00B85FA7" w:rsidRPr="0029241A" w:rsidRDefault="00B85FA7" w:rsidP="000614C1">
      <w:pPr>
        <w:spacing w:line="312" w:lineRule="auto"/>
        <w:ind w:left="170"/>
        <w:rPr>
          <w:b/>
          <w:sz w:val="28"/>
          <w:szCs w:val="28"/>
        </w:rPr>
      </w:pPr>
      <w:r w:rsidRPr="0029241A">
        <w:rPr>
          <w:b/>
          <w:sz w:val="28"/>
          <w:szCs w:val="28"/>
        </w:rPr>
        <w:t xml:space="preserve">4.2. </w:t>
      </w:r>
      <w:r w:rsidR="0097167C" w:rsidRPr="0029241A">
        <w:rPr>
          <w:b/>
          <w:sz w:val="28"/>
          <w:szCs w:val="28"/>
        </w:rPr>
        <w:t>M</w:t>
      </w:r>
      <w:r w:rsidR="0064541F">
        <w:rPr>
          <w:b/>
          <w:sz w:val="28"/>
          <w:szCs w:val="28"/>
        </w:rPr>
        <w:t>ột số m</w:t>
      </w:r>
      <w:r w:rsidR="0097167C" w:rsidRPr="0029241A">
        <w:rPr>
          <w:b/>
          <w:sz w:val="28"/>
          <w:szCs w:val="28"/>
        </w:rPr>
        <w:t>ã nguồn ứng dụng</w:t>
      </w:r>
    </w:p>
    <w:p w14:paraId="1449F797" w14:textId="27E2C02B" w:rsidR="00304149" w:rsidRDefault="001C7228" w:rsidP="00203778">
      <w:pPr>
        <w:pStyle w:val="ListParagraph"/>
        <w:numPr>
          <w:ilvl w:val="0"/>
          <w:numId w:val="41"/>
        </w:numPr>
        <w:spacing w:line="312" w:lineRule="auto"/>
        <w:rPr>
          <w:b/>
          <w:sz w:val="28"/>
          <w:szCs w:val="28"/>
        </w:rPr>
      </w:pPr>
      <w:r w:rsidRPr="001C7228">
        <w:rPr>
          <w:b/>
          <w:sz w:val="28"/>
          <w:szCs w:val="28"/>
        </w:rPr>
        <w:t>Code chức năng tìm kiếm:</w:t>
      </w:r>
    </w:p>
    <w:p w14:paraId="0257F542" w14:textId="77777777" w:rsidR="00D12EB3" w:rsidRPr="00C543DD" w:rsidRDefault="00D12EB3" w:rsidP="00D12EB3">
      <w:pPr>
        <w:rPr>
          <w:sz w:val="28"/>
          <w:szCs w:val="28"/>
        </w:rPr>
      </w:pPr>
      <w:r>
        <w:rPr>
          <w:b/>
          <w:sz w:val="28"/>
          <w:szCs w:val="28"/>
        </w:rPr>
        <w:t xml:space="preserve"> </w:t>
      </w:r>
      <w:r>
        <w:rPr>
          <w:sz w:val="28"/>
          <w:szCs w:val="28"/>
        </w:rPr>
        <w:t xml:space="preserve">&lt;?php    </w:t>
      </w:r>
    </w:p>
    <w:p w14:paraId="03689B87" w14:textId="77777777" w:rsidR="00D12EB3" w:rsidRPr="00C543DD" w:rsidRDefault="00D12EB3" w:rsidP="00D12EB3">
      <w:pPr>
        <w:rPr>
          <w:sz w:val="28"/>
          <w:szCs w:val="28"/>
        </w:rPr>
      </w:pPr>
      <w:r w:rsidRPr="00C543DD">
        <w:rPr>
          <w:sz w:val="28"/>
          <w:szCs w:val="28"/>
        </w:rPr>
        <w:t xml:space="preserve">            if($_SERVER["REQUEST_METHOD"]=="POST")</w:t>
      </w:r>
    </w:p>
    <w:p w14:paraId="5F234683" w14:textId="77777777" w:rsidR="00D12EB3" w:rsidRPr="00C543DD" w:rsidRDefault="00D12EB3" w:rsidP="00D12EB3">
      <w:pPr>
        <w:rPr>
          <w:sz w:val="28"/>
          <w:szCs w:val="28"/>
        </w:rPr>
      </w:pPr>
      <w:r w:rsidRPr="00C543DD">
        <w:rPr>
          <w:sz w:val="28"/>
          <w:szCs w:val="28"/>
        </w:rPr>
        <w:t xml:space="preserve">            {</w:t>
      </w:r>
    </w:p>
    <w:p w14:paraId="6754F076" w14:textId="77777777" w:rsidR="00D12EB3" w:rsidRPr="00C543DD" w:rsidRDefault="00D12EB3" w:rsidP="00D12EB3">
      <w:pPr>
        <w:rPr>
          <w:sz w:val="28"/>
          <w:szCs w:val="28"/>
        </w:rPr>
      </w:pPr>
      <w:r w:rsidRPr="00C543DD">
        <w:rPr>
          <w:sz w:val="28"/>
          <w:szCs w:val="28"/>
        </w:rPr>
        <w:t xml:space="preserve">              </w:t>
      </w:r>
    </w:p>
    <w:p w14:paraId="4099CA77" w14:textId="77777777" w:rsidR="00D12EB3" w:rsidRPr="00C543DD" w:rsidRDefault="00D12EB3" w:rsidP="00D12EB3">
      <w:pPr>
        <w:rPr>
          <w:sz w:val="28"/>
          <w:szCs w:val="28"/>
        </w:rPr>
      </w:pPr>
      <w:r w:rsidRPr="00C543DD">
        <w:rPr>
          <w:sz w:val="28"/>
          <w:szCs w:val="28"/>
        </w:rPr>
        <w:t xml:space="preserve">                    $diemdi=$_POST['diemdi'];   </w:t>
      </w:r>
    </w:p>
    <w:p w14:paraId="66F90AC6" w14:textId="77777777" w:rsidR="00D12EB3" w:rsidRPr="00C543DD" w:rsidRDefault="00D12EB3" w:rsidP="00D12EB3">
      <w:pPr>
        <w:rPr>
          <w:sz w:val="28"/>
          <w:szCs w:val="28"/>
        </w:rPr>
      </w:pPr>
      <w:r w:rsidRPr="00C543DD">
        <w:rPr>
          <w:sz w:val="28"/>
          <w:szCs w:val="28"/>
        </w:rPr>
        <w:t xml:space="preserve">                    $diemden=$_POST['diemden']; </w:t>
      </w:r>
    </w:p>
    <w:p w14:paraId="7B1F3C12" w14:textId="77777777" w:rsidR="00D12EB3" w:rsidRPr="00C543DD" w:rsidRDefault="00D12EB3" w:rsidP="00D12EB3">
      <w:pPr>
        <w:rPr>
          <w:sz w:val="28"/>
          <w:szCs w:val="28"/>
        </w:rPr>
      </w:pPr>
      <w:r w:rsidRPr="00C543DD">
        <w:rPr>
          <w:sz w:val="28"/>
          <w:szCs w:val="28"/>
        </w:rPr>
        <w:t xml:space="preserve">                    $date1 = strtr($_POST['ngaydi'], '/', '-');;</w:t>
      </w:r>
    </w:p>
    <w:p w14:paraId="73715049" w14:textId="2CB6834A" w:rsidR="00D12EB3" w:rsidRPr="00C543DD" w:rsidRDefault="00D12EB3" w:rsidP="00D12EB3">
      <w:pPr>
        <w:rPr>
          <w:sz w:val="28"/>
          <w:szCs w:val="28"/>
        </w:rPr>
      </w:pPr>
      <w:r w:rsidRPr="00C543DD">
        <w:rPr>
          <w:sz w:val="28"/>
          <w:szCs w:val="28"/>
        </w:rPr>
        <w:t xml:space="preserve">                    $ngaydi = date("Y-m-d",strtotime($date1))</w:t>
      </w:r>
      <w:r w:rsidRPr="00C543DD">
        <w:rPr>
          <w:sz w:val="28"/>
          <w:szCs w:val="28"/>
        </w:rPr>
        <w:t>;</w:t>
      </w:r>
    </w:p>
    <w:p w14:paraId="5D22001F" w14:textId="77777777" w:rsidR="00D12EB3" w:rsidRPr="00C543DD" w:rsidRDefault="00D12EB3" w:rsidP="00D12EB3">
      <w:pPr>
        <w:rPr>
          <w:sz w:val="28"/>
          <w:szCs w:val="28"/>
        </w:rPr>
      </w:pPr>
    </w:p>
    <w:p w14:paraId="7C6B8BFC" w14:textId="77777777" w:rsidR="00D12EB3" w:rsidRPr="00C543DD" w:rsidRDefault="00D12EB3" w:rsidP="00D12EB3">
      <w:pPr>
        <w:rPr>
          <w:sz w:val="28"/>
          <w:szCs w:val="28"/>
        </w:rPr>
      </w:pPr>
      <w:r w:rsidRPr="00C543DD">
        <w:rPr>
          <w:sz w:val="28"/>
          <w:szCs w:val="28"/>
        </w:rPr>
        <w:t xml:space="preserve">                    $loaive = $_POST['loaive'];</w:t>
      </w:r>
    </w:p>
    <w:p w14:paraId="44E643E0" w14:textId="77777777" w:rsidR="00D12EB3" w:rsidRPr="00C543DD" w:rsidRDefault="00D12EB3" w:rsidP="00D12EB3">
      <w:pPr>
        <w:rPr>
          <w:sz w:val="28"/>
          <w:szCs w:val="28"/>
        </w:rPr>
      </w:pPr>
      <w:r w:rsidRPr="00C543DD">
        <w:rPr>
          <w:sz w:val="28"/>
          <w:szCs w:val="28"/>
        </w:rPr>
        <w:t xml:space="preserve">                    echo $_POST['ngayve'];</w:t>
      </w:r>
    </w:p>
    <w:p w14:paraId="50C6AFA2" w14:textId="77777777" w:rsidR="00D12EB3" w:rsidRPr="00C543DD" w:rsidRDefault="00D12EB3" w:rsidP="00D12EB3">
      <w:pPr>
        <w:rPr>
          <w:sz w:val="28"/>
          <w:szCs w:val="28"/>
        </w:rPr>
      </w:pPr>
      <w:r w:rsidRPr="00C543DD">
        <w:rPr>
          <w:sz w:val="28"/>
          <w:szCs w:val="28"/>
        </w:rPr>
        <w:t xml:space="preserve">                  </w:t>
      </w:r>
    </w:p>
    <w:p w14:paraId="714CA9B9" w14:textId="77777777" w:rsidR="00D12EB3" w:rsidRPr="00C543DD" w:rsidRDefault="00D12EB3" w:rsidP="00D12EB3">
      <w:pPr>
        <w:rPr>
          <w:sz w:val="28"/>
          <w:szCs w:val="28"/>
        </w:rPr>
      </w:pPr>
    </w:p>
    <w:p w14:paraId="2518102D" w14:textId="3A67793A" w:rsidR="00D12EB3" w:rsidRPr="00C543DD" w:rsidRDefault="00D12EB3" w:rsidP="00D12EB3">
      <w:pPr>
        <w:rPr>
          <w:sz w:val="28"/>
          <w:szCs w:val="28"/>
        </w:rPr>
      </w:pPr>
      <w:r>
        <w:rPr>
          <w:sz w:val="28"/>
          <w:szCs w:val="28"/>
        </w:rPr>
        <w:lastRenderedPageBreak/>
        <w:t xml:space="preserve">          </w:t>
      </w:r>
      <w:r w:rsidRPr="00C543DD">
        <w:rPr>
          <w:sz w:val="28"/>
          <w:szCs w:val="28"/>
        </w:rPr>
        <w:t xml:space="preserve">$sql = "Select tau.tentau,tengadi,gaden.tenga,khoihanh,lichtrinh.id </w:t>
      </w:r>
      <w:r>
        <w:rPr>
          <w:sz w:val="28"/>
          <w:szCs w:val="28"/>
        </w:rPr>
        <w:tab/>
      </w:r>
      <w:r>
        <w:rPr>
          <w:sz w:val="28"/>
          <w:szCs w:val="28"/>
        </w:rPr>
        <w:tab/>
      </w:r>
      <w:r w:rsidR="00737E4D">
        <w:rPr>
          <w:sz w:val="28"/>
          <w:szCs w:val="28"/>
        </w:rPr>
        <w:t>Form</w:t>
      </w:r>
      <w:r w:rsidRPr="00C543DD">
        <w:rPr>
          <w:sz w:val="28"/>
          <w:szCs w:val="28"/>
        </w:rPr>
        <w:t xml:space="preserve"> lichtrinh,tau,gaden,gadi where lichtrinh.gadi_id = gadi.id and </w:t>
      </w:r>
      <w:r>
        <w:rPr>
          <w:sz w:val="28"/>
          <w:szCs w:val="28"/>
        </w:rPr>
        <w:tab/>
      </w:r>
      <w:r w:rsidRPr="00C543DD">
        <w:rPr>
          <w:sz w:val="28"/>
          <w:szCs w:val="28"/>
        </w:rPr>
        <w:t xml:space="preserve">lichtrinh.gaden_id = gaden.id and lichtrinh.matau = tau.id and </w:t>
      </w:r>
      <w:r>
        <w:rPr>
          <w:sz w:val="28"/>
          <w:szCs w:val="28"/>
        </w:rPr>
        <w:tab/>
      </w:r>
      <w:r w:rsidRPr="00C543DD">
        <w:rPr>
          <w:sz w:val="28"/>
          <w:szCs w:val="28"/>
        </w:rPr>
        <w:t>gaden_id=$diemden and gadi_id=$diemdi and chieudi=$loaive and n</w:t>
      </w:r>
      <w:r>
        <w:rPr>
          <w:sz w:val="28"/>
          <w:szCs w:val="28"/>
        </w:rPr>
        <w:tab/>
      </w:r>
      <w:r w:rsidRPr="00C543DD">
        <w:rPr>
          <w:sz w:val="28"/>
          <w:szCs w:val="28"/>
        </w:rPr>
        <w:t>gaydi='$ngaydi'";</w:t>
      </w:r>
    </w:p>
    <w:p w14:paraId="27314C77" w14:textId="77777777" w:rsidR="00D12EB3" w:rsidRPr="00C543DD" w:rsidRDefault="00D12EB3" w:rsidP="00D12EB3">
      <w:pPr>
        <w:rPr>
          <w:sz w:val="28"/>
          <w:szCs w:val="28"/>
        </w:rPr>
      </w:pPr>
      <w:r w:rsidRPr="00C543DD">
        <w:rPr>
          <w:sz w:val="28"/>
          <w:szCs w:val="28"/>
        </w:rPr>
        <w:t xml:space="preserve">                     </w:t>
      </w:r>
    </w:p>
    <w:p w14:paraId="294F3AF6" w14:textId="77777777" w:rsidR="00D12EB3" w:rsidRPr="00C543DD" w:rsidRDefault="00D12EB3" w:rsidP="00D12EB3">
      <w:pPr>
        <w:rPr>
          <w:sz w:val="28"/>
          <w:szCs w:val="28"/>
        </w:rPr>
      </w:pPr>
      <w:r w:rsidRPr="00C543DD">
        <w:rPr>
          <w:sz w:val="28"/>
          <w:szCs w:val="28"/>
        </w:rPr>
        <w:t xml:space="preserve">                    if(isset($_POST['ngayve']) &amp;&amp; !empty($_POST['ngayve'])){</w:t>
      </w:r>
    </w:p>
    <w:p w14:paraId="5F95BF04" w14:textId="77777777" w:rsidR="00D12EB3" w:rsidRPr="00C543DD" w:rsidRDefault="00D12EB3" w:rsidP="00D12EB3">
      <w:pPr>
        <w:rPr>
          <w:sz w:val="28"/>
          <w:szCs w:val="28"/>
        </w:rPr>
      </w:pPr>
    </w:p>
    <w:p w14:paraId="0ECDD984" w14:textId="77777777" w:rsidR="00D12EB3" w:rsidRPr="00C543DD" w:rsidRDefault="00D12EB3" w:rsidP="00D12EB3">
      <w:pPr>
        <w:rPr>
          <w:sz w:val="28"/>
          <w:szCs w:val="28"/>
        </w:rPr>
      </w:pPr>
      <w:r w:rsidRPr="00C543DD">
        <w:rPr>
          <w:sz w:val="28"/>
          <w:szCs w:val="28"/>
        </w:rPr>
        <w:t xml:space="preserve">                         $date2 = strtr($_POST['ngayve'], '/', '-');;</w:t>
      </w:r>
    </w:p>
    <w:p w14:paraId="0A1E675C" w14:textId="77777777" w:rsidR="00D12EB3" w:rsidRPr="00C543DD" w:rsidRDefault="00D12EB3" w:rsidP="00D12EB3">
      <w:pPr>
        <w:rPr>
          <w:sz w:val="28"/>
          <w:szCs w:val="28"/>
        </w:rPr>
      </w:pPr>
      <w:r w:rsidRPr="00C543DD">
        <w:rPr>
          <w:sz w:val="28"/>
          <w:szCs w:val="28"/>
        </w:rPr>
        <w:t xml:space="preserve">                         $ngayve = date("Y-m-d",strtotime($date2));</w:t>
      </w:r>
    </w:p>
    <w:p w14:paraId="4B6FF60F" w14:textId="77777777" w:rsidR="00D12EB3" w:rsidRPr="00C543DD" w:rsidRDefault="00D12EB3" w:rsidP="00D12EB3">
      <w:pPr>
        <w:rPr>
          <w:sz w:val="28"/>
          <w:szCs w:val="28"/>
        </w:rPr>
      </w:pPr>
      <w:r w:rsidRPr="00C543DD">
        <w:rPr>
          <w:sz w:val="28"/>
          <w:szCs w:val="28"/>
        </w:rPr>
        <w:t xml:space="preserve">                         $sql .="and ngayve='$ngayve'";</w:t>
      </w:r>
    </w:p>
    <w:p w14:paraId="213F7BC9" w14:textId="77777777" w:rsidR="00D12EB3" w:rsidRPr="00C543DD" w:rsidRDefault="00D12EB3" w:rsidP="00D12EB3">
      <w:pPr>
        <w:rPr>
          <w:sz w:val="28"/>
          <w:szCs w:val="28"/>
        </w:rPr>
      </w:pPr>
      <w:r w:rsidRPr="00C543DD">
        <w:rPr>
          <w:sz w:val="28"/>
          <w:szCs w:val="28"/>
        </w:rPr>
        <w:t xml:space="preserve">                    }   </w:t>
      </w:r>
    </w:p>
    <w:p w14:paraId="1B7C9BCC" w14:textId="77777777" w:rsidR="00D12EB3" w:rsidRPr="00C543DD" w:rsidRDefault="00D12EB3" w:rsidP="00D12EB3">
      <w:pPr>
        <w:rPr>
          <w:sz w:val="28"/>
          <w:szCs w:val="28"/>
        </w:rPr>
      </w:pPr>
      <w:r w:rsidRPr="00C543DD">
        <w:rPr>
          <w:sz w:val="28"/>
          <w:szCs w:val="28"/>
        </w:rPr>
        <w:t xml:space="preserve">                    </w:t>
      </w:r>
    </w:p>
    <w:p w14:paraId="1671A96B" w14:textId="77777777" w:rsidR="00D12EB3" w:rsidRPr="00C543DD" w:rsidRDefault="00D12EB3" w:rsidP="00D12EB3">
      <w:pPr>
        <w:rPr>
          <w:sz w:val="28"/>
          <w:szCs w:val="28"/>
        </w:rPr>
      </w:pPr>
      <w:r w:rsidRPr="00C543DD">
        <w:rPr>
          <w:sz w:val="28"/>
          <w:szCs w:val="28"/>
        </w:rPr>
        <w:t xml:space="preserve">                   $rows=$db-&gt;query($sql);</w:t>
      </w:r>
    </w:p>
    <w:p w14:paraId="217D2C37" w14:textId="77777777" w:rsidR="00D12EB3" w:rsidRPr="00C543DD" w:rsidRDefault="00D12EB3" w:rsidP="00D12EB3">
      <w:pPr>
        <w:rPr>
          <w:sz w:val="28"/>
          <w:szCs w:val="28"/>
        </w:rPr>
      </w:pPr>
      <w:r w:rsidRPr="00C543DD">
        <w:rPr>
          <w:sz w:val="28"/>
          <w:szCs w:val="28"/>
        </w:rPr>
        <w:t xml:space="preserve">                    foreach($rows as $r) </w:t>
      </w:r>
    </w:p>
    <w:p w14:paraId="5A15F240" w14:textId="77777777" w:rsidR="00D12EB3" w:rsidRPr="00C543DD" w:rsidRDefault="00D12EB3" w:rsidP="00D12EB3">
      <w:pPr>
        <w:rPr>
          <w:sz w:val="28"/>
          <w:szCs w:val="28"/>
        </w:rPr>
      </w:pPr>
      <w:r w:rsidRPr="00C543DD">
        <w:rPr>
          <w:sz w:val="28"/>
          <w:szCs w:val="28"/>
        </w:rPr>
        <w:t xml:space="preserve">      </w:t>
      </w:r>
      <w:r>
        <w:rPr>
          <w:sz w:val="28"/>
          <w:szCs w:val="28"/>
        </w:rPr>
        <w:t xml:space="preserve">              {                </w:t>
      </w:r>
    </w:p>
    <w:p w14:paraId="30B5F7E4" w14:textId="2223E82C" w:rsidR="00D12EB3" w:rsidRPr="001D7570" w:rsidRDefault="00D12EB3" w:rsidP="001D7570">
      <w:pPr>
        <w:rPr>
          <w:sz w:val="28"/>
          <w:szCs w:val="28"/>
        </w:rPr>
      </w:pPr>
      <w:r>
        <w:rPr>
          <w:sz w:val="28"/>
          <w:szCs w:val="28"/>
        </w:rPr>
        <w:t xml:space="preserve">              </w:t>
      </w:r>
      <w:r w:rsidRPr="00C543DD">
        <w:rPr>
          <w:sz w:val="28"/>
          <w:szCs w:val="28"/>
        </w:rPr>
        <w:t>?&gt;</w:t>
      </w:r>
    </w:p>
    <w:p w14:paraId="06DC26C5" w14:textId="7B5D918C" w:rsidR="0064541F" w:rsidRPr="0064541F" w:rsidRDefault="0064541F" w:rsidP="00203778">
      <w:pPr>
        <w:pStyle w:val="ListParagraph"/>
        <w:numPr>
          <w:ilvl w:val="0"/>
          <w:numId w:val="36"/>
        </w:numPr>
        <w:rPr>
          <w:b/>
          <w:sz w:val="28"/>
          <w:szCs w:val="28"/>
        </w:rPr>
      </w:pPr>
      <w:r w:rsidRPr="0064541F">
        <w:rPr>
          <w:b/>
          <w:sz w:val="28"/>
          <w:szCs w:val="28"/>
        </w:rPr>
        <w:t>Code hiển thị tìm kiếm:</w:t>
      </w:r>
    </w:p>
    <w:p w14:paraId="02D0DF6A" w14:textId="77777777" w:rsidR="00EE3077" w:rsidRPr="00C543DD" w:rsidRDefault="00EE3077" w:rsidP="00EE3077">
      <w:pPr>
        <w:rPr>
          <w:sz w:val="28"/>
          <w:szCs w:val="28"/>
        </w:rPr>
      </w:pPr>
      <w:r>
        <w:rPr>
          <w:b/>
          <w:sz w:val="28"/>
          <w:szCs w:val="28"/>
        </w:rPr>
        <w:t xml:space="preserve"> </w:t>
      </w:r>
      <w:r w:rsidRPr="00C543DD">
        <w:rPr>
          <w:sz w:val="28"/>
          <w:szCs w:val="28"/>
        </w:rPr>
        <w:t>&lt;section id="content-container" class="clearfix"&gt;</w:t>
      </w:r>
    </w:p>
    <w:p w14:paraId="2217946A" w14:textId="77777777" w:rsidR="00EE3077" w:rsidRPr="00C543DD" w:rsidRDefault="00EE3077" w:rsidP="00EE3077">
      <w:pPr>
        <w:rPr>
          <w:sz w:val="28"/>
          <w:szCs w:val="28"/>
        </w:rPr>
      </w:pPr>
      <w:r w:rsidRPr="00C543DD">
        <w:rPr>
          <w:sz w:val="28"/>
          <w:szCs w:val="28"/>
        </w:rPr>
        <w:t xml:space="preserve">    &lt;div class="center-wrap tt-relative clearfix"&gt;</w:t>
      </w:r>
    </w:p>
    <w:p w14:paraId="7DA5751B" w14:textId="77777777" w:rsidR="00EE3077" w:rsidRPr="00C543DD" w:rsidRDefault="00EE3077" w:rsidP="00EE3077">
      <w:pPr>
        <w:rPr>
          <w:sz w:val="28"/>
          <w:szCs w:val="28"/>
        </w:rPr>
      </w:pPr>
      <w:r w:rsidRPr="00C543DD">
        <w:rPr>
          <w:sz w:val="28"/>
          <w:szCs w:val="28"/>
        </w:rPr>
        <w:t xml:space="preserve">                &lt;div class="section-list" id="Star-ha-noi"&gt;</w:t>
      </w:r>
    </w:p>
    <w:p w14:paraId="4F8A9268" w14:textId="77777777" w:rsidR="00EE3077" w:rsidRPr="00C543DD" w:rsidRDefault="00EE3077" w:rsidP="00EE3077">
      <w:pPr>
        <w:rPr>
          <w:sz w:val="28"/>
          <w:szCs w:val="28"/>
        </w:rPr>
      </w:pPr>
      <w:r w:rsidRPr="00C543DD">
        <w:rPr>
          <w:sz w:val="28"/>
          <w:szCs w:val="28"/>
        </w:rPr>
        <w:t xml:space="preserve">  </w:t>
      </w:r>
    </w:p>
    <w:p w14:paraId="121F7487" w14:textId="77777777" w:rsidR="00EE3077" w:rsidRPr="00C543DD" w:rsidRDefault="00EE3077" w:rsidP="00EE3077">
      <w:pPr>
        <w:rPr>
          <w:sz w:val="28"/>
          <w:szCs w:val="28"/>
        </w:rPr>
      </w:pPr>
      <w:r w:rsidRPr="00C543DD">
        <w:rPr>
          <w:sz w:val="28"/>
          <w:szCs w:val="28"/>
        </w:rPr>
        <w:t xml:space="preserve">            &lt;div class="table-responsive"&gt;</w:t>
      </w:r>
    </w:p>
    <w:p w14:paraId="5BC6233A" w14:textId="77777777" w:rsidR="00EE3077" w:rsidRPr="00C543DD" w:rsidRDefault="00EE3077" w:rsidP="00EE3077">
      <w:pPr>
        <w:rPr>
          <w:sz w:val="28"/>
          <w:szCs w:val="28"/>
        </w:rPr>
      </w:pPr>
      <w:r w:rsidRPr="00C543DD">
        <w:rPr>
          <w:sz w:val="28"/>
          <w:szCs w:val="28"/>
        </w:rPr>
        <w:t xml:space="preserve">                &lt;table class="table  table-responsive"&gt;</w:t>
      </w:r>
    </w:p>
    <w:p w14:paraId="5B424D26" w14:textId="77777777" w:rsidR="00EE3077" w:rsidRPr="00C543DD" w:rsidRDefault="00EE3077" w:rsidP="00EE3077">
      <w:pPr>
        <w:rPr>
          <w:sz w:val="28"/>
          <w:szCs w:val="28"/>
        </w:rPr>
      </w:pPr>
      <w:r w:rsidRPr="00C543DD">
        <w:rPr>
          <w:sz w:val="28"/>
          <w:szCs w:val="28"/>
        </w:rPr>
        <w:t xml:space="preserve">                    &lt;thead&gt;</w:t>
      </w:r>
    </w:p>
    <w:p w14:paraId="199685EC" w14:textId="77777777" w:rsidR="00EE3077" w:rsidRPr="00C543DD" w:rsidRDefault="00EE3077" w:rsidP="00EE3077">
      <w:pPr>
        <w:rPr>
          <w:sz w:val="28"/>
          <w:szCs w:val="28"/>
        </w:rPr>
      </w:pPr>
      <w:r w:rsidRPr="00C543DD">
        <w:rPr>
          <w:sz w:val="28"/>
          <w:szCs w:val="28"/>
        </w:rPr>
        <w:t xml:space="preserve">                        &lt;tr class="text-white bg-light-green"&gt;</w:t>
      </w:r>
    </w:p>
    <w:p w14:paraId="3E9C5D6A" w14:textId="77777777" w:rsidR="00EE3077" w:rsidRPr="00C543DD" w:rsidRDefault="00EE3077" w:rsidP="00EE3077">
      <w:pPr>
        <w:rPr>
          <w:sz w:val="28"/>
          <w:szCs w:val="28"/>
        </w:rPr>
      </w:pPr>
      <w:r w:rsidRPr="00C543DD">
        <w:rPr>
          <w:sz w:val="28"/>
          <w:szCs w:val="28"/>
        </w:rPr>
        <w:t xml:space="preserve">                            &lt;th&gt;Ga đi&lt;/th&gt;</w:t>
      </w:r>
    </w:p>
    <w:p w14:paraId="0FB88B92" w14:textId="77777777" w:rsidR="00EE3077" w:rsidRPr="00C543DD" w:rsidRDefault="00EE3077" w:rsidP="00EE3077">
      <w:pPr>
        <w:rPr>
          <w:sz w:val="28"/>
          <w:szCs w:val="28"/>
        </w:rPr>
      </w:pPr>
      <w:r w:rsidRPr="00C543DD">
        <w:rPr>
          <w:sz w:val="28"/>
          <w:szCs w:val="28"/>
        </w:rPr>
        <w:t xml:space="preserve">                            &lt;th data-toggle="true"&gt;Ga đến&lt;/th&gt;</w:t>
      </w:r>
    </w:p>
    <w:p w14:paraId="35CF0E45" w14:textId="77777777" w:rsidR="00EE3077" w:rsidRPr="00C543DD" w:rsidRDefault="00EE3077" w:rsidP="00EE3077">
      <w:pPr>
        <w:rPr>
          <w:sz w:val="28"/>
          <w:szCs w:val="28"/>
        </w:rPr>
      </w:pPr>
      <w:r w:rsidRPr="00C543DD">
        <w:rPr>
          <w:sz w:val="28"/>
          <w:szCs w:val="28"/>
        </w:rPr>
        <w:t xml:space="preserve">                            &lt;th&gt;Tên tàu&lt;/th&gt;</w:t>
      </w:r>
    </w:p>
    <w:p w14:paraId="636349AD" w14:textId="77777777" w:rsidR="00EE3077" w:rsidRPr="00C543DD" w:rsidRDefault="00EE3077" w:rsidP="00EE3077">
      <w:pPr>
        <w:rPr>
          <w:sz w:val="28"/>
          <w:szCs w:val="28"/>
        </w:rPr>
      </w:pPr>
      <w:r w:rsidRPr="00C543DD">
        <w:rPr>
          <w:sz w:val="28"/>
          <w:szCs w:val="28"/>
        </w:rPr>
        <w:t xml:space="preserve">                            &lt;th &gt;giờ xuất phát&lt;/th&gt;</w:t>
      </w:r>
    </w:p>
    <w:p w14:paraId="730E5F2A" w14:textId="77777777" w:rsidR="00EE3077" w:rsidRPr="00C543DD" w:rsidRDefault="00EE3077" w:rsidP="00EE3077">
      <w:pPr>
        <w:rPr>
          <w:sz w:val="28"/>
          <w:szCs w:val="28"/>
        </w:rPr>
      </w:pPr>
      <w:r w:rsidRPr="00C543DD">
        <w:rPr>
          <w:sz w:val="28"/>
          <w:szCs w:val="28"/>
        </w:rPr>
        <w:t xml:space="preserve">                            &lt;th &gt;Chọn toa&lt;/th&gt;</w:t>
      </w:r>
    </w:p>
    <w:p w14:paraId="0965CEFD" w14:textId="77777777" w:rsidR="00EE3077" w:rsidRPr="00C543DD" w:rsidRDefault="00EE3077" w:rsidP="00EE3077">
      <w:pPr>
        <w:rPr>
          <w:sz w:val="28"/>
          <w:szCs w:val="28"/>
        </w:rPr>
      </w:pPr>
      <w:r w:rsidRPr="00C543DD">
        <w:rPr>
          <w:sz w:val="28"/>
          <w:szCs w:val="28"/>
        </w:rPr>
        <w:t xml:space="preserve">                            &lt;th &gt;chọn ghế&lt;/th&gt;</w:t>
      </w:r>
    </w:p>
    <w:p w14:paraId="21C275C9" w14:textId="77777777" w:rsidR="00EE3077" w:rsidRPr="00C543DD" w:rsidRDefault="00EE3077" w:rsidP="00EE3077">
      <w:pPr>
        <w:rPr>
          <w:sz w:val="28"/>
          <w:szCs w:val="28"/>
        </w:rPr>
      </w:pPr>
      <w:r w:rsidRPr="00C543DD">
        <w:rPr>
          <w:sz w:val="28"/>
          <w:szCs w:val="28"/>
        </w:rPr>
        <w:t xml:space="preserve">                            &lt;th &gt;giá vé&lt;/th&gt;</w:t>
      </w:r>
    </w:p>
    <w:p w14:paraId="3C2D6A80" w14:textId="77777777" w:rsidR="00EE3077" w:rsidRPr="00C543DD" w:rsidRDefault="00EE3077" w:rsidP="00EE3077">
      <w:pPr>
        <w:rPr>
          <w:sz w:val="28"/>
          <w:szCs w:val="28"/>
        </w:rPr>
      </w:pPr>
      <w:r w:rsidRPr="00C543DD">
        <w:rPr>
          <w:sz w:val="28"/>
          <w:szCs w:val="28"/>
        </w:rPr>
        <w:t xml:space="preserve">                        &lt;/tr&gt;</w:t>
      </w:r>
    </w:p>
    <w:p w14:paraId="355B791B" w14:textId="77777777" w:rsidR="00EE3077" w:rsidRPr="00C543DD" w:rsidRDefault="00EE3077" w:rsidP="00EE3077">
      <w:pPr>
        <w:rPr>
          <w:sz w:val="28"/>
          <w:szCs w:val="28"/>
        </w:rPr>
      </w:pPr>
      <w:r w:rsidRPr="00C543DD">
        <w:rPr>
          <w:sz w:val="28"/>
          <w:szCs w:val="28"/>
        </w:rPr>
        <w:t xml:space="preserve">                    &lt;/thead&gt; </w:t>
      </w:r>
    </w:p>
    <w:p w14:paraId="1141DB07" w14:textId="77777777" w:rsidR="00EE3077" w:rsidRPr="00C543DD" w:rsidRDefault="00EE3077" w:rsidP="00EE3077">
      <w:pPr>
        <w:rPr>
          <w:sz w:val="28"/>
          <w:szCs w:val="28"/>
        </w:rPr>
      </w:pPr>
      <w:r w:rsidRPr="00C543DD">
        <w:rPr>
          <w:sz w:val="28"/>
          <w:szCs w:val="28"/>
        </w:rPr>
        <w:t xml:space="preserve">                    &lt;tbody&gt;</w:t>
      </w:r>
    </w:p>
    <w:p w14:paraId="267C4355" w14:textId="77777777" w:rsidR="00EE3077" w:rsidRPr="00C543DD" w:rsidRDefault="00EE3077" w:rsidP="00EE3077">
      <w:pPr>
        <w:rPr>
          <w:sz w:val="28"/>
          <w:szCs w:val="28"/>
        </w:rPr>
      </w:pPr>
      <w:r w:rsidRPr="00C543DD">
        <w:rPr>
          <w:sz w:val="28"/>
          <w:szCs w:val="28"/>
        </w:rPr>
        <w:t xml:space="preserve">                        &lt;form method="get" action="thongtin.php"&gt;</w:t>
      </w:r>
    </w:p>
    <w:p w14:paraId="082FD8AB" w14:textId="77777777" w:rsidR="00EE3077" w:rsidRPr="00C543DD" w:rsidRDefault="00EE3077" w:rsidP="00EE3077">
      <w:pPr>
        <w:rPr>
          <w:sz w:val="28"/>
          <w:szCs w:val="28"/>
        </w:rPr>
      </w:pPr>
      <w:r w:rsidRPr="00C543DD">
        <w:rPr>
          <w:sz w:val="28"/>
          <w:szCs w:val="28"/>
        </w:rPr>
        <w:t xml:space="preserve">                         &lt;tr class="route-row532"&gt;</w:t>
      </w:r>
    </w:p>
    <w:p w14:paraId="2E97C1DC" w14:textId="77777777" w:rsidR="00EE3077" w:rsidRPr="00C543DD" w:rsidRDefault="00EE3077" w:rsidP="00EE3077">
      <w:pPr>
        <w:rPr>
          <w:sz w:val="28"/>
          <w:szCs w:val="28"/>
        </w:rPr>
      </w:pPr>
      <w:r w:rsidRPr="00C543DD">
        <w:rPr>
          <w:sz w:val="28"/>
          <w:szCs w:val="28"/>
        </w:rPr>
        <w:lastRenderedPageBreak/>
        <w:t xml:space="preserve">                            &lt;td&gt;&lt;?php echo $r[1]; ?&gt;&lt;input type="hidden" name="malichtrinh" value="&lt;?php echo $r[4]; ?&gt;"&gt;&lt;/td&gt;</w:t>
      </w:r>
    </w:p>
    <w:p w14:paraId="0EF4CF12" w14:textId="77777777" w:rsidR="00EE3077" w:rsidRPr="00C543DD" w:rsidRDefault="00EE3077" w:rsidP="00EE3077">
      <w:pPr>
        <w:rPr>
          <w:sz w:val="28"/>
          <w:szCs w:val="28"/>
        </w:rPr>
      </w:pPr>
      <w:r w:rsidRPr="00C543DD">
        <w:rPr>
          <w:sz w:val="28"/>
          <w:szCs w:val="28"/>
        </w:rPr>
        <w:t xml:space="preserve">                            &lt;td&gt;&lt;?php echo $r[2]; ?&gt;&lt;/td&gt;</w:t>
      </w:r>
    </w:p>
    <w:p w14:paraId="60B89737" w14:textId="77777777" w:rsidR="00EE3077" w:rsidRPr="00C543DD" w:rsidRDefault="00EE3077" w:rsidP="00EE3077">
      <w:pPr>
        <w:rPr>
          <w:sz w:val="28"/>
          <w:szCs w:val="28"/>
        </w:rPr>
      </w:pPr>
      <w:r w:rsidRPr="00C543DD">
        <w:rPr>
          <w:sz w:val="28"/>
          <w:szCs w:val="28"/>
        </w:rPr>
        <w:t xml:space="preserve">                            &lt;td&gt;&lt;?php echo $r[0]; ?&gt;&lt;/td&gt;</w:t>
      </w:r>
    </w:p>
    <w:p w14:paraId="248E033B" w14:textId="77777777" w:rsidR="00EE3077" w:rsidRPr="00C543DD" w:rsidRDefault="00EE3077" w:rsidP="00EE3077">
      <w:pPr>
        <w:rPr>
          <w:sz w:val="28"/>
          <w:szCs w:val="28"/>
        </w:rPr>
      </w:pPr>
      <w:r w:rsidRPr="00C543DD">
        <w:rPr>
          <w:sz w:val="28"/>
          <w:szCs w:val="28"/>
        </w:rPr>
        <w:t xml:space="preserve">                            &lt;td&gt;&lt;?php echo $r[3]; ?&gt;&lt;/td&gt;</w:t>
      </w:r>
    </w:p>
    <w:p w14:paraId="771EB7A3" w14:textId="77777777" w:rsidR="00EE3077" w:rsidRPr="00C543DD" w:rsidRDefault="00EE3077" w:rsidP="00EE3077">
      <w:pPr>
        <w:rPr>
          <w:sz w:val="28"/>
          <w:szCs w:val="28"/>
        </w:rPr>
      </w:pPr>
      <w:r w:rsidRPr="00C543DD">
        <w:rPr>
          <w:sz w:val="28"/>
          <w:szCs w:val="28"/>
        </w:rPr>
        <w:t xml:space="preserve">                            &lt;td&gt; &lt;select class="form-control" id="sotoa" name="sotoa" data-placeholder="Chọn toa" required&gt;</w:t>
      </w:r>
    </w:p>
    <w:p w14:paraId="7077D3CF" w14:textId="77777777" w:rsidR="00EE3077" w:rsidRPr="00C543DD" w:rsidRDefault="00EE3077" w:rsidP="00EE3077">
      <w:pPr>
        <w:rPr>
          <w:sz w:val="28"/>
          <w:szCs w:val="28"/>
        </w:rPr>
      </w:pPr>
      <w:r w:rsidRPr="00C543DD">
        <w:rPr>
          <w:sz w:val="28"/>
          <w:szCs w:val="28"/>
        </w:rPr>
        <w:t xml:space="preserve">                                  &lt;option&gt;chọn toa&lt;/option&gt;</w:t>
      </w:r>
    </w:p>
    <w:p w14:paraId="4005A61C" w14:textId="77777777" w:rsidR="00EE3077" w:rsidRPr="00C543DD" w:rsidRDefault="00EE3077" w:rsidP="00EE3077">
      <w:pPr>
        <w:rPr>
          <w:sz w:val="28"/>
          <w:szCs w:val="28"/>
        </w:rPr>
      </w:pPr>
      <w:r w:rsidRPr="00C543DD">
        <w:rPr>
          <w:sz w:val="28"/>
          <w:szCs w:val="28"/>
        </w:rPr>
        <w:t xml:space="preserve">                                &lt;?php </w:t>
      </w:r>
    </w:p>
    <w:p w14:paraId="33C24807" w14:textId="77777777" w:rsidR="00EE3077" w:rsidRPr="00C543DD" w:rsidRDefault="00EE3077" w:rsidP="00EE3077">
      <w:pPr>
        <w:rPr>
          <w:sz w:val="28"/>
          <w:szCs w:val="28"/>
        </w:rPr>
      </w:pPr>
    </w:p>
    <w:p w14:paraId="3F5215CD" w14:textId="2ACCE26C" w:rsidR="00EE3077" w:rsidRPr="00C543DD" w:rsidRDefault="00EE3077" w:rsidP="00EE3077">
      <w:pPr>
        <w:rPr>
          <w:sz w:val="28"/>
          <w:szCs w:val="28"/>
        </w:rPr>
      </w:pPr>
      <w:r w:rsidRPr="00C543DD">
        <w:rPr>
          <w:sz w:val="28"/>
          <w:szCs w:val="28"/>
        </w:rPr>
        <w:t xml:space="preserve">                                $query = "select toa.id,tentoa </w:t>
      </w:r>
      <w:r w:rsidR="00737E4D">
        <w:rPr>
          <w:sz w:val="28"/>
          <w:szCs w:val="28"/>
        </w:rPr>
        <w:t>Form</w:t>
      </w:r>
      <w:r w:rsidRPr="00C543DD">
        <w:rPr>
          <w:sz w:val="28"/>
          <w:szCs w:val="28"/>
        </w:rPr>
        <w:t xml:space="preserve"> toa order by toa.id asc";</w:t>
      </w:r>
    </w:p>
    <w:p w14:paraId="4B1B2A78" w14:textId="77777777" w:rsidR="00EE3077" w:rsidRPr="00C543DD" w:rsidRDefault="00EE3077" w:rsidP="00EE3077">
      <w:pPr>
        <w:rPr>
          <w:sz w:val="28"/>
          <w:szCs w:val="28"/>
        </w:rPr>
      </w:pPr>
      <w:r w:rsidRPr="00C543DD">
        <w:rPr>
          <w:sz w:val="28"/>
          <w:szCs w:val="28"/>
        </w:rPr>
        <w:t xml:space="preserve">                                                    $rows=$db-&gt;query($query);</w:t>
      </w:r>
    </w:p>
    <w:p w14:paraId="6C3924FE" w14:textId="77777777" w:rsidR="00EE3077" w:rsidRPr="00C543DD" w:rsidRDefault="00EE3077" w:rsidP="00EE3077">
      <w:pPr>
        <w:rPr>
          <w:sz w:val="28"/>
          <w:szCs w:val="28"/>
        </w:rPr>
      </w:pPr>
      <w:r w:rsidRPr="00C543DD">
        <w:rPr>
          <w:sz w:val="28"/>
          <w:szCs w:val="28"/>
        </w:rPr>
        <w:t xml:space="preserve">                                                     foreach ($rows as $r) </w:t>
      </w:r>
    </w:p>
    <w:p w14:paraId="674D1796" w14:textId="77777777" w:rsidR="00EE3077" w:rsidRPr="00C543DD" w:rsidRDefault="00EE3077" w:rsidP="00EE3077">
      <w:pPr>
        <w:rPr>
          <w:sz w:val="28"/>
          <w:szCs w:val="28"/>
        </w:rPr>
      </w:pPr>
      <w:r w:rsidRPr="00C543DD">
        <w:rPr>
          <w:sz w:val="28"/>
          <w:szCs w:val="28"/>
        </w:rPr>
        <w:t xml:space="preserve">                                                     {</w:t>
      </w:r>
    </w:p>
    <w:p w14:paraId="138EC450" w14:textId="77777777" w:rsidR="00EE3077" w:rsidRPr="00C543DD" w:rsidRDefault="00EE3077" w:rsidP="00EE3077">
      <w:pPr>
        <w:rPr>
          <w:sz w:val="28"/>
          <w:szCs w:val="28"/>
        </w:rPr>
      </w:pPr>
      <w:r w:rsidRPr="00C543DD">
        <w:rPr>
          <w:sz w:val="28"/>
          <w:szCs w:val="28"/>
        </w:rPr>
        <w:t xml:space="preserve">                                                        echo "&lt;option value='$r[0]'&gt;$r[1]&lt;/option&gt;";</w:t>
      </w:r>
    </w:p>
    <w:p w14:paraId="670DFD56" w14:textId="77777777" w:rsidR="00EE3077" w:rsidRPr="00C543DD" w:rsidRDefault="00EE3077" w:rsidP="00EE3077">
      <w:pPr>
        <w:rPr>
          <w:sz w:val="28"/>
          <w:szCs w:val="28"/>
        </w:rPr>
      </w:pPr>
      <w:r w:rsidRPr="00C543DD">
        <w:rPr>
          <w:sz w:val="28"/>
          <w:szCs w:val="28"/>
        </w:rPr>
        <w:t xml:space="preserve">                                                     }</w:t>
      </w:r>
    </w:p>
    <w:p w14:paraId="1EBCC900" w14:textId="77777777" w:rsidR="00EE3077" w:rsidRPr="00C543DD" w:rsidRDefault="00EE3077" w:rsidP="00EE3077">
      <w:pPr>
        <w:rPr>
          <w:sz w:val="28"/>
          <w:szCs w:val="28"/>
        </w:rPr>
      </w:pPr>
      <w:r w:rsidRPr="00C543DD">
        <w:rPr>
          <w:sz w:val="28"/>
          <w:szCs w:val="28"/>
        </w:rPr>
        <w:t xml:space="preserve">                                 ?&gt;</w:t>
      </w:r>
    </w:p>
    <w:p w14:paraId="4B77C909" w14:textId="77777777" w:rsidR="00EE3077" w:rsidRPr="00C543DD" w:rsidRDefault="00EE3077" w:rsidP="00EE3077">
      <w:pPr>
        <w:rPr>
          <w:sz w:val="28"/>
          <w:szCs w:val="28"/>
        </w:rPr>
      </w:pPr>
      <w:r w:rsidRPr="00C543DD">
        <w:rPr>
          <w:sz w:val="28"/>
          <w:szCs w:val="28"/>
        </w:rPr>
        <w:t xml:space="preserve">                             &lt;/select&gt;&lt;/td&gt;</w:t>
      </w:r>
    </w:p>
    <w:p w14:paraId="4D683569" w14:textId="77777777" w:rsidR="00EE3077" w:rsidRPr="00C543DD" w:rsidRDefault="00EE3077" w:rsidP="00EE3077">
      <w:pPr>
        <w:rPr>
          <w:sz w:val="28"/>
          <w:szCs w:val="28"/>
        </w:rPr>
      </w:pPr>
      <w:r>
        <w:rPr>
          <w:sz w:val="28"/>
          <w:szCs w:val="28"/>
        </w:rPr>
        <w:t xml:space="preserve">                </w:t>
      </w:r>
      <w:r w:rsidRPr="00C543DD">
        <w:rPr>
          <w:sz w:val="28"/>
          <w:szCs w:val="28"/>
        </w:rPr>
        <w:t xml:space="preserve"> &lt;td style="text-align: center;"&gt;&lt;select class="form-control" </w:t>
      </w:r>
      <w:r>
        <w:rPr>
          <w:sz w:val="28"/>
          <w:szCs w:val="28"/>
        </w:rPr>
        <w:t xml:space="preserve">  </w:t>
      </w:r>
      <w:r w:rsidRPr="00C543DD">
        <w:rPr>
          <w:sz w:val="28"/>
          <w:szCs w:val="28"/>
        </w:rPr>
        <w:t>id="startPoint" name="soghe" data-placeholder="Chọn ghế" required&gt;</w:t>
      </w:r>
    </w:p>
    <w:p w14:paraId="31D5E080" w14:textId="77777777" w:rsidR="00EE3077" w:rsidRPr="00C543DD" w:rsidRDefault="00EE3077" w:rsidP="00EE3077">
      <w:pPr>
        <w:rPr>
          <w:sz w:val="28"/>
          <w:szCs w:val="28"/>
        </w:rPr>
      </w:pPr>
      <w:r w:rsidRPr="00C543DD">
        <w:rPr>
          <w:sz w:val="28"/>
          <w:szCs w:val="28"/>
        </w:rPr>
        <w:t xml:space="preserve">                                  &lt;option&gt;Chọn ghế&lt;/option&gt;</w:t>
      </w:r>
    </w:p>
    <w:p w14:paraId="751262CB" w14:textId="77777777" w:rsidR="00EE3077" w:rsidRPr="00C543DD" w:rsidRDefault="00EE3077" w:rsidP="00EE3077">
      <w:pPr>
        <w:rPr>
          <w:sz w:val="28"/>
          <w:szCs w:val="28"/>
        </w:rPr>
      </w:pPr>
      <w:r w:rsidRPr="00C543DD">
        <w:rPr>
          <w:sz w:val="28"/>
          <w:szCs w:val="28"/>
        </w:rPr>
        <w:t xml:space="preserve">                                &lt;?php </w:t>
      </w:r>
    </w:p>
    <w:p w14:paraId="5D64ECD9" w14:textId="77777777" w:rsidR="00EE3077" w:rsidRPr="00C543DD" w:rsidRDefault="00EE3077" w:rsidP="00EE3077">
      <w:pPr>
        <w:rPr>
          <w:sz w:val="28"/>
          <w:szCs w:val="28"/>
        </w:rPr>
      </w:pPr>
    </w:p>
    <w:p w14:paraId="03DF1847" w14:textId="3D2B3E49" w:rsidR="00EE3077" w:rsidRPr="00C543DD" w:rsidRDefault="00EE3077" w:rsidP="00EE3077">
      <w:pPr>
        <w:rPr>
          <w:sz w:val="28"/>
          <w:szCs w:val="28"/>
        </w:rPr>
      </w:pPr>
      <w:r w:rsidRPr="00C543DD">
        <w:rPr>
          <w:sz w:val="28"/>
          <w:szCs w:val="28"/>
        </w:rPr>
        <w:t xml:space="preserve">                                $query = "select ghe.id,soghe </w:t>
      </w:r>
      <w:r w:rsidR="00737E4D">
        <w:rPr>
          <w:sz w:val="28"/>
          <w:szCs w:val="28"/>
        </w:rPr>
        <w:t>Form</w:t>
      </w:r>
      <w:r w:rsidRPr="00C543DD">
        <w:rPr>
          <w:sz w:val="28"/>
          <w:szCs w:val="28"/>
        </w:rPr>
        <w:t xml:space="preserve"> ghe order by ghe.id asc";</w:t>
      </w:r>
    </w:p>
    <w:p w14:paraId="20B30E4C" w14:textId="77777777" w:rsidR="00EE3077" w:rsidRPr="00C543DD" w:rsidRDefault="00EE3077" w:rsidP="00EE3077">
      <w:pPr>
        <w:rPr>
          <w:sz w:val="28"/>
          <w:szCs w:val="28"/>
        </w:rPr>
      </w:pPr>
      <w:r w:rsidRPr="00C543DD">
        <w:rPr>
          <w:sz w:val="28"/>
          <w:szCs w:val="28"/>
        </w:rPr>
        <w:t xml:space="preserve">                                                    $rows=$db-&gt;query($query);</w:t>
      </w:r>
    </w:p>
    <w:p w14:paraId="10383D6C" w14:textId="77777777" w:rsidR="00EE3077" w:rsidRPr="00C543DD" w:rsidRDefault="00EE3077" w:rsidP="00EE3077">
      <w:pPr>
        <w:rPr>
          <w:sz w:val="28"/>
          <w:szCs w:val="28"/>
        </w:rPr>
      </w:pPr>
      <w:r w:rsidRPr="00C543DD">
        <w:rPr>
          <w:sz w:val="28"/>
          <w:szCs w:val="28"/>
        </w:rPr>
        <w:t xml:space="preserve">                                                     foreach ($rows as $r) </w:t>
      </w:r>
    </w:p>
    <w:p w14:paraId="58991A78" w14:textId="77777777" w:rsidR="00EE3077" w:rsidRPr="00C543DD" w:rsidRDefault="00EE3077" w:rsidP="00EE3077">
      <w:pPr>
        <w:rPr>
          <w:sz w:val="28"/>
          <w:szCs w:val="28"/>
        </w:rPr>
      </w:pPr>
      <w:r w:rsidRPr="00C543DD">
        <w:rPr>
          <w:sz w:val="28"/>
          <w:szCs w:val="28"/>
        </w:rPr>
        <w:t xml:space="preserve">                                                     {</w:t>
      </w:r>
    </w:p>
    <w:p w14:paraId="04995D51" w14:textId="77777777" w:rsidR="00EE3077" w:rsidRPr="00C543DD" w:rsidRDefault="00EE3077" w:rsidP="00EE3077">
      <w:pPr>
        <w:rPr>
          <w:sz w:val="28"/>
          <w:szCs w:val="28"/>
        </w:rPr>
      </w:pPr>
      <w:r w:rsidRPr="00C543DD">
        <w:rPr>
          <w:sz w:val="28"/>
          <w:szCs w:val="28"/>
        </w:rPr>
        <w:t xml:space="preserve">                                                        echo "&lt;option value='$r[1]'&gt;$r[1]&lt;/option&gt;";</w:t>
      </w:r>
    </w:p>
    <w:p w14:paraId="0A9D993D" w14:textId="77777777" w:rsidR="00EE3077" w:rsidRPr="00C543DD" w:rsidRDefault="00EE3077" w:rsidP="00EE3077">
      <w:pPr>
        <w:rPr>
          <w:sz w:val="28"/>
          <w:szCs w:val="28"/>
        </w:rPr>
      </w:pPr>
      <w:r w:rsidRPr="00C543DD">
        <w:rPr>
          <w:sz w:val="28"/>
          <w:szCs w:val="28"/>
        </w:rPr>
        <w:t xml:space="preserve">                                                     }</w:t>
      </w:r>
    </w:p>
    <w:p w14:paraId="5B0C5E19" w14:textId="77777777" w:rsidR="00EE3077" w:rsidRPr="00C543DD" w:rsidRDefault="00EE3077" w:rsidP="00EE3077">
      <w:pPr>
        <w:rPr>
          <w:sz w:val="28"/>
          <w:szCs w:val="28"/>
        </w:rPr>
      </w:pPr>
      <w:r w:rsidRPr="00C543DD">
        <w:rPr>
          <w:sz w:val="28"/>
          <w:szCs w:val="28"/>
        </w:rPr>
        <w:t xml:space="preserve">                                 ?&gt;</w:t>
      </w:r>
    </w:p>
    <w:p w14:paraId="0482D3FB" w14:textId="77777777" w:rsidR="00EE3077" w:rsidRPr="00C543DD" w:rsidRDefault="00EE3077" w:rsidP="00EE3077">
      <w:pPr>
        <w:rPr>
          <w:sz w:val="28"/>
          <w:szCs w:val="28"/>
        </w:rPr>
      </w:pPr>
      <w:r w:rsidRPr="00C543DD">
        <w:rPr>
          <w:sz w:val="28"/>
          <w:szCs w:val="28"/>
        </w:rPr>
        <w:t xml:space="preserve">                             &lt;/select&gt;&lt;/td&gt;</w:t>
      </w:r>
    </w:p>
    <w:p w14:paraId="2A0AF111" w14:textId="1658BD58" w:rsidR="00EE3077" w:rsidRPr="00C543DD" w:rsidRDefault="00EE3077" w:rsidP="00EE3077">
      <w:pPr>
        <w:rPr>
          <w:sz w:val="28"/>
          <w:szCs w:val="28"/>
        </w:rPr>
      </w:pPr>
      <w:r w:rsidRPr="00C543DD">
        <w:rPr>
          <w:sz w:val="28"/>
          <w:szCs w:val="28"/>
        </w:rPr>
        <w:t xml:space="preserve">                            &lt;td style="text-align: center;"&gt;</w:t>
      </w:r>
      <w:r w:rsidR="00AD6DD1">
        <w:rPr>
          <w:sz w:val="28"/>
          <w:szCs w:val="28"/>
        </w:rPr>
        <w:t>200</w:t>
      </w:r>
      <w:r w:rsidRPr="00C543DD">
        <w:rPr>
          <w:sz w:val="28"/>
          <w:szCs w:val="28"/>
        </w:rPr>
        <w:t xml:space="preserve"> 000 VND&lt;/td&gt;</w:t>
      </w:r>
    </w:p>
    <w:p w14:paraId="00CEEB74" w14:textId="77777777" w:rsidR="00EE3077" w:rsidRPr="00C543DD" w:rsidRDefault="00EE3077" w:rsidP="00EE3077">
      <w:pPr>
        <w:rPr>
          <w:sz w:val="28"/>
          <w:szCs w:val="28"/>
        </w:rPr>
      </w:pPr>
      <w:r w:rsidRPr="00C543DD">
        <w:rPr>
          <w:sz w:val="28"/>
          <w:szCs w:val="28"/>
        </w:rPr>
        <w:t xml:space="preserve">                            &lt;td style="text-align: center;"&gt;&lt;button type="submit"&gt;Đặt </w:t>
      </w:r>
      <w:r>
        <w:rPr>
          <w:sz w:val="28"/>
          <w:szCs w:val="28"/>
        </w:rPr>
        <w:t xml:space="preserve">                </w:t>
      </w:r>
      <w:r w:rsidRPr="00C543DD">
        <w:rPr>
          <w:sz w:val="28"/>
          <w:szCs w:val="28"/>
        </w:rPr>
        <w:t>vé&lt;/button&gt;&lt;/td&gt;</w:t>
      </w:r>
    </w:p>
    <w:p w14:paraId="1D2B5F30" w14:textId="77777777" w:rsidR="00EE3077" w:rsidRPr="00C543DD" w:rsidRDefault="00EE3077" w:rsidP="00EE3077">
      <w:pPr>
        <w:rPr>
          <w:sz w:val="28"/>
          <w:szCs w:val="28"/>
        </w:rPr>
      </w:pPr>
      <w:r w:rsidRPr="00C543DD">
        <w:rPr>
          <w:sz w:val="28"/>
          <w:szCs w:val="28"/>
        </w:rPr>
        <w:t xml:space="preserve">                        &lt;/tr&gt;</w:t>
      </w:r>
    </w:p>
    <w:p w14:paraId="23EF8810" w14:textId="77777777" w:rsidR="00EE3077" w:rsidRPr="00C543DD" w:rsidRDefault="00EE3077" w:rsidP="00EE3077">
      <w:pPr>
        <w:rPr>
          <w:sz w:val="28"/>
          <w:szCs w:val="28"/>
        </w:rPr>
      </w:pPr>
      <w:r w:rsidRPr="00C543DD">
        <w:rPr>
          <w:sz w:val="28"/>
          <w:szCs w:val="28"/>
        </w:rPr>
        <w:t xml:space="preserve">                        &lt;/form&gt;</w:t>
      </w:r>
    </w:p>
    <w:p w14:paraId="374381B4" w14:textId="77777777" w:rsidR="00EE3077" w:rsidRPr="00C543DD" w:rsidRDefault="00EE3077" w:rsidP="00EE3077">
      <w:pPr>
        <w:rPr>
          <w:sz w:val="28"/>
          <w:szCs w:val="28"/>
        </w:rPr>
      </w:pPr>
      <w:r w:rsidRPr="00C543DD">
        <w:rPr>
          <w:sz w:val="28"/>
          <w:szCs w:val="28"/>
        </w:rPr>
        <w:t xml:space="preserve">                        &lt;/tbody&gt; </w:t>
      </w:r>
    </w:p>
    <w:p w14:paraId="33D394D8" w14:textId="77777777" w:rsidR="00EE3077" w:rsidRPr="00C543DD" w:rsidRDefault="00EE3077" w:rsidP="00EE3077">
      <w:pPr>
        <w:rPr>
          <w:sz w:val="28"/>
          <w:szCs w:val="28"/>
        </w:rPr>
      </w:pPr>
      <w:r w:rsidRPr="00C543DD">
        <w:rPr>
          <w:sz w:val="28"/>
          <w:szCs w:val="28"/>
        </w:rPr>
        <w:t xml:space="preserve">                &lt;/table&gt;</w:t>
      </w:r>
    </w:p>
    <w:p w14:paraId="5701F856" w14:textId="77777777" w:rsidR="00EE3077" w:rsidRPr="00C543DD" w:rsidRDefault="00EE3077" w:rsidP="00EE3077">
      <w:pPr>
        <w:rPr>
          <w:sz w:val="28"/>
          <w:szCs w:val="28"/>
        </w:rPr>
      </w:pPr>
      <w:r w:rsidRPr="00C543DD">
        <w:rPr>
          <w:sz w:val="28"/>
          <w:szCs w:val="28"/>
        </w:rPr>
        <w:t xml:space="preserve">            &lt;/div&gt;</w:t>
      </w:r>
    </w:p>
    <w:p w14:paraId="01A0DB3B" w14:textId="77777777" w:rsidR="00EE3077" w:rsidRPr="00C543DD" w:rsidRDefault="00EE3077" w:rsidP="00EE3077">
      <w:pPr>
        <w:rPr>
          <w:sz w:val="28"/>
          <w:szCs w:val="28"/>
        </w:rPr>
      </w:pPr>
      <w:r w:rsidRPr="00C543DD">
        <w:rPr>
          <w:sz w:val="28"/>
          <w:szCs w:val="28"/>
        </w:rPr>
        <w:lastRenderedPageBreak/>
        <w:t xml:space="preserve">        &lt;/div&gt;</w:t>
      </w:r>
    </w:p>
    <w:p w14:paraId="13070DB3" w14:textId="77777777" w:rsidR="00EE3077" w:rsidRPr="00C543DD" w:rsidRDefault="00EE3077" w:rsidP="00EE3077">
      <w:pPr>
        <w:rPr>
          <w:sz w:val="28"/>
          <w:szCs w:val="28"/>
        </w:rPr>
      </w:pPr>
      <w:r w:rsidRPr="00C543DD">
        <w:rPr>
          <w:sz w:val="28"/>
          <w:szCs w:val="28"/>
        </w:rPr>
        <w:t xml:space="preserve">    &lt;/div&gt;</w:t>
      </w:r>
    </w:p>
    <w:p w14:paraId="10A54667" w14:textId="77777777" w:rsidR="00EE3077" w:rsidRPr="00C543DD" w:rsidRDefault="00EE3077" w:rsidP="00EE3077">
      <w:pPr>
        <w:rPr>
          <w:sz w:val="28"/>
          <w:szCs w:val="28"/>
        </w:rPr>
      </w:pPr>
      <w:r>
        <w:rPr>
          <w:sz w:val="28"/>
          <w:szCs w:val="28"/>
        </w:rPr>
        <w:t>&lt;/section&gt;</w:t>
      </w:r>
      <w:r w:rsidRPr="00C543DD">
        <w:rPr>
          <w:sz w:val="28"/>
          <w:szCs w:val="28"/>
        </w:rPr>
        <w:t xml:space="preserve">      </w:t>
      </w:r>
    </w:p>
    <w:p w14:paraId="2F8A8924" w14:textId="77777777" w:rsidR="00EE3077" w:rsidRPr="00C543DD" w:rsidRDefault="00EE3077" w:rsidP="00EE3077">
      <w:pPr>
        <w:rPr>
          <w:sz w:val="28"/>
          <w:szCs w:val="28"/>
        </w:rPr>
      </w:pPr>
      <w:r w:rsidRPr="00C543DD">
        <w:rPr>
          <w:sz w:val="28"/>
          <w:szCs w:val="28"/>
        </w:rPr>
        <w:t xml:space="preserve">&lt;?php  } } </w:t>
      </w:r>
    </w:p>
    <w:p w14:paraId="70BBF03F" w14:textId="77777777" w:rsidR="00EE3077" w:rsidRDefault="00EE3077" w:rsidP="00EE3077">
      <w:pPr>
        <w:rPr>
          <w:sz w:val="28"/>
          <w:szCs w:val="28"/>
        </w:rPr>
      </w:pPr>
      <w:r w:rsidRPr="00C543DD">
        <w:rPr>
          <w:sz w:val="28"/>
          <w:szCs w:val="28"/>
        </w:rPr>
        <w:t>?&gt;</w:t>
      </w:r>
    </w:p>
    <w:p w14:paraId="39C6E47E" w14:textId="77777777" w:rsidR="001D7570" w:rsidRPr="0064541F" w:rsidRDefault="001D7570" w:rsidP="001D7570">
      <w:pPr>
        <w:pStyle w:val="ListParagraph"/>
        <w:ind w:left="530"/>
        <w:rPr>
          <w:b/>
          <w:sz w:val="28"/>
          <w:szCs w:val="28"/>
        </w:rPr>
      </w:pPr>
    </w:p>
    <w:p w14:paraId="5F9EC6DB" w14:textId="2F8335F5" w:rsidR="001C7228" w:rsidRPr="001C7228" w:rsidRDefault="00E10A1B" w:rsidP="00203778">
      <w:pPr>
        <w:pStyle w:val="ListParagraph"/>
        <w:numPr>
          <w:ilvl w:val="0"/>
          <w:numId w:val="36"/>
        </w:numPr>
        <w:spacing w:line="312" w:lineRule="auto"/>
        <w:rPr>
          <w:b/>
          <w:sz w:val="28"/>
          <w:szCs w:val="28"/>
        </w:rPr>
      </w:pPr>
      <w:r w:rsidRPr="00C543DD">
        <w:rPr>
          <w:b/>
          <w:sz w:val="28"/>
          <w:szCs w:val="28"/>
        </w:rPr>
        <w:t xml:space="preserve">Code </w:t>
      </w:r>
      <w:r w:rsidR="00737E4D">
        <w:rPr>
          <w:b/>
          <w:sz w:val="28"/>
          <w:szCs w:val="28"/>
        </w:rPr>
        <w:t>Form</w:t>
      </w:r>
      <w:r w:rsidRPr="00C543DD">
        <w:rPr>
          <w:b/>
          <w:sz w:val="28"/>
          <w:szCs w:val="28"/>
        </w:rPr>
        <w:t xml:space="preserve"> nhập thông tin khách hàng</w:t>
      </w:r>
    </w:p>
    <w:p w14:paraId="4BF6373F" w14:textId="77777777" w:rsidR="00197949" w:rsidRPr="00C543DD" w:rsidRDefault="00197949" w:rsidP="00197949">
      <w:pPr>
        <w:rPr>
          <w:sz w:val="28"/>
          <w:szCs w:val="28"/>
        </w:rPr>
      </w:pPr>
      <w:r>
        <w:rPr>
          <w:b/>
          <w:sz w:val="28"/>
          <w:szCs w:val="28"/>
        </w:rPr>
        <w:t xml:space="preserve"> </w:t>
      </w:r>
      <w:r w:rsidRPr="00C543DD">
        <w:rPr>
          <w:sz w:val="28"/>
          <w:szCs w:val="28"/>
        </w:rPr>
        <w:t>&lt;?php</w:t>
      </w:r>
    </w:p>
    <w:p w14:paraId="3FB25636" w14:textId="77777777" w:rsidR="00197949" w:rsidRPr="00C543DD" w:rsidRDefault="00197949" w:rsidP="00197949">
      <w:pPr>
        <w:rPr>
          <w:sz w:val="28"/>
          <w:szCs w:val="28"/>
        </w:rPr>
      </w:pPr>
      <w:r w:rsidRPr="00C543DD">
        <w:rPr>
          <w:sz w:val="28"/>
          <w:szCs w:val="28"/>
        </w:rPr>
        <w:t>$matoa = $_GET['sotoa'];</w:t>
      </w:r>
    </w:p>
    <w:p w14:paraId="37A225CB" w14:textId="77777777" w:rsidR="00197949" w:rsidRPr="00C543DD" w:rsidRDefault="00197949" w:rsidP="00197949">
      <w:pPr>
        <w:rPr>
          <w:sz w:val="28"/>
          <w:szCs w:val="28"/>
        </w:rPr>
      </w:pPr>
      <w:r w:rsidRPr="00C543DD">
        <w:rPr>
          <w:sz w:val="28"/>
          <w:szCs w:val="28"/>
        </w:rPr>
        <w:t xml:space="preserve">                         $soghe =$_GET['soghe'];</w:t>
      </w:r>
    </w:p>
    <w:p w14:paraId="62909DDB" w14:textId="77777777" w:rsidR="00197949" w:rsidRPr="00C543DD" w:rsidRDefault="00197949" w:rsidP="00197949">
      <w:pPr>
        <w:rPr>
          <w:sz w:val="28"/>
          <w:szCs w:val="28"/>
        </w:rPr>
      </w:pPr>
      <w:r w:rsidRPr="00C543DD">
        <w:rPr>
          <w:sz w:val="28"/>
          <w:szCs w:val="28"/>
        </w:rPr>
        <w:t xml:space="preserve">                         $malichtrinh = $_GET['malichtrinh'];</w:t>
      </w:r>
    </w:p>
    <w:p w14:paraId="6104D4D7" w14:textId="77777777" w:rsidR="00197949" w:rsidRPr="00C543DD" w:rsidRDefault="00197949" w:rsidP="00197949">
      <w:pPr>
        <w:rPr>
          <w:sz w:val="28"/>
          <w:szCs w:val="28"/>
        </w:rPr>
      </w:pPr>
      <w:r w:rsidRPr="00C543DD">
        <w:rPr>
          <w:sz w:val="28"/>
          <w:szCs w:val="28"/>
        </w:rPr>
        <w:t xml:space="preserve">    </w:t>
      </w:r>
    </w:p>
    <w:p w14:paraId="116626BB" w14:textId="77777777" w:rsidR="00197949" w:rsidRPr="00C543DD" w:rsidRDefault="00197949" w:rsidP="00197949">
      <w:pPr>
        <w:rPr>
          <w:sz w:val="28"/>
          <w:szCs w:val="28"/>
        </w:rPr>
      </w:pPr>
      <w:r w:rsidRPr="00C543DD">
        <w:rPr>
          <w:sz w:val="28"/>
          <w:szCs w:val="28"/>
        </w:rPr>
        <w:t xml:space="preserve">            if($_SERVER["REQUEST_METHOD"]=="POST")</w:t>
      </w:r>
    </w:p>
    <w:p w14:paraId="16E8999F" w14:textId="77777777" w:rsidR="00197949" w:rsidRPr="00C543DD" w:rsidRDefault="00197949" w:rsidP="00197949">
      <w:pPr>
        <w:rPr>
          <w:sz w:val="28"/>
          <w:szCs w:val="28"/>
        </w:rPr>
      </w:pPr>
      <w:r w:rsidRPr="00C543DD">
        <w:rPr>
          <w:sz w:val="28"/>
          <w:szCs w:val="28"/>
        </w:rPr>
        <w:t xml:space="preserve">            {</w:t>
      </w:r>
    </w:p>
    <w:p w14:paraId="745A1963" w14:textId="77777777" w:rsidR="00197949" w:rsidRPr="00C543DD" w:rsidRDefault="00197949" w:rsidP="00197949">
      <w:pPr>
        <w:rPr>
          <w:sz w:val="28"/>
          <w:szCs w:val="28"/>
        </w:rPr>
      </w:pPr>
      <w:r w:rsidRPr="00C543DD">
        <w:rPr>
          <w:sz w:val="28"/>
          <w:szCs w:val="28"/>
        </w:rPr>
        <w:t xml:space="preserve">                $error = array(); //Khoi tao mang loi rong</w:t>
      </w:r>
    </w:p>
    <w:p w14:paraId="3F8CE6BF" w14:textId="77777777" w:rsidR="00197949" w:rsidRPr="00C543DD" w:rsidRDefault="00197949" w:rsidP="00197949">
      <w:pPr>
        <w:rPr>
          <w:sz w:val="28"/>
          <w:szCs w:val="28"/>
        </w:rPr>
      </w:pPr>
      <w:r w:rsidRPr="00C543DD">
        <w:rPr>
          <w:sz w:val="28"/>
          <w:szCs w:val="28"/>
        </w:rPr>
        <w:t xml:space="preserve">                </w:t>
      </w:r>
    </w:p>
    <w:p w14:paraId="1B7D09ED" w14:textId="77777777" w:rsidR="00197949" w:rsidRPr="00C543DD" w:rsidRDefault="00197949" w:rsidP="00197949">
      <w:pPr>
        <w:rPr>
          <w:sz w:val="28"/>
          <w:szCs w:val="28"/>
        </w:rPr>
      </w:pPr>
      <w:r w:rsidRPr="00C543DD">
        <w:rPr>
          <w:sz w:val="28"/>
          <w:szCs w:val="28"/>
        </w:rPr>
        <w:t xml:space="preserve">                if(empty($_POST['tenkh']))</w:t>
      </w:r>
    </w:p>
    <w:p w14:paraId="26F28917" w14:textId="77777777" w:rsidR="00197949" w:rsidRPr="00C543DD" w:rsidRDefault="00197949" w:rsidP="00197949">
      <w:pPr>
        <w:rPr>
          <w:sz w:val="28"/>
          <w:szCs w:val="28"/>
        </w:rPr>
      </w:pPr>
      <w:r w:rsidRPr="00C543DD">
        <w:rPr>
          <w:sz w:val="28"/>
          <w:szCs w:val="28"/>
        </w:rPr>
        <w:t xml:space="preserve">                {</w:t>
      </w:r>
    </w:p>
    <w:p w14:paraId="4181EF7A" w14:textId="77777777" w:rsidR="00197949" w:rsidRPr="00C543DD" w:rsidRDefault="00197949" w:rsidP="00197949">
      <w:pPr>
        <w:rPr>
          <w:sz w:val="28"/>
          <w:szCs w:val="28"/>
        </w:rPr>
      </w:pPr>
      <w:r w:rsidRPr="00C543DD">
        <w:rPr>
          <w:sz w:val="28"/>
          <w:szCs w:val="28"/>
        </w:rPr>
        <w:t xml:space="preserve">                    $error[]='tenkh';</w:t>
      </w:r>
    </w:p>
    <w:p w14:paraId="30CCF709" w14:textId="77777777" w:rsidR="00197949" w:rsidRPr="00C543DD" w:rsidRDefault="00197949" w:rsidP="00197949">
      <w:pPr>
        <w:rPr>
          <w:sz w:val="28"/>
          <w:szCs w:val="28"/>
        </w:rPr>
      </w:pPr>
      <w:r w:rsidRPr="00C543DD">
        <w:rPr>
          <w:sz w:val="28"/>
          <w:szCs w:val="28"/>
        </w:rPr>
        <w:t xml:space="preserve">                }</w:t>
      </w:r>
    </w:p>
    <w:p w14:paraId="422DD455" w14:textId="77777777" w:rsidR="00197949" w:rsidRPr="00C543DD" w:rsidRDefault="00197949" w:rsidP="00197949">
      <w:pPr>
        <w:rPr>
          <w:sz w:val="28"/>
          <w:szCs w:val="28"/>
        </w:rPr>
      </w:pPr>
      <w:r w:rsidRPr="00C543DD">
        <w:rPr>
          <w:sz w:val="28"/>
          <w:szCs w:val="28"/>
        </w:rPr>
        <w:t xml:space="preserve">                else</w:t>
      </w:r>
    </w:p>
    <w:p w14:paraId="7337A654" w14:textId="77777777" w:rsidR="00197949" w:rsidRPr="00C543DD" w:rsidRDefault="00197949" w:rsidP="00197949">
      <w:pPr>
        <w:rPr>
          <w:sz w:val="28"/>
          <w:szCs w:val="28"/>
        </w:rPr>
      </w:pPr>
      <w:r w:rsidRPr="00C543DD">
        <w:rPr>
          <w:sz w:val="28"/>
          <w:szCs w:val="28"/>
        </w:rPr>
        <w:t xml:space="preserve">                {</w:t>
      </w:r>
    </w:p>
    <w:p w14:paraId="38F4E279" w14:textId="77777777" w:rsidR="00197949" w:rsidRPr="00C543DD" w:rsidRDefault="00197949" w:rsidP="00197949">
      <w:pPr>
        <w:rPr>
          <w:sz w:val="28"/>
          <w:szCs w:val="28"/>
        </w:rPr>
      </w:pPr>
      <w:r w:rsidRPr="00C543DD">
        <w:rPr>
          <w:sz w:val="28"/>
          <w:szCs w:val="28"/>
        </w:rPr>
        <w:t xml:space="preserve">                    $tenkh=$_POST['tenkh']; </w:t>
      </w:r>
    </w:p>
    <w:p w14:paraId="25A0FC79" w14:textId="77777777" w:rsidR="00197949" w:rsidRPr="00C543DD" w:rsidRDefault="00197949" w:rsidP="00197949">
      <w:pPr>
        <w:rPr>
          <w:sz w:val="28"/>
          <w:szCs w:val="28"/>
        </w:rPr>
      </w:pPr>
      <w:r w:rsidRPr="00C543DD">
        <w:rPr>
          <w:sz w:val="28"/>
          <w:szCs w:val="28"/>
        </w:rPr>
        <w:t xml:space="preserve">                }</w:t>
      </w:r>
    </w:p>
    <w:p w14:paraId="2C02707F" w14:textId="008F783E" w:rsidR="00197949" w:rsidRPr="00C543DD" w:rsidRDefault="00197949" w:rsidP="00197949">
      <w:pPr>
        <w:rPr>
          <w:sz w:val="28"/>
          <w:szCs w:val="28"/>
        </w:rPr>
      </w:pPr>
      <w:r w:rsidRPr="00C543DD">
        <w:rPr>
          <w:sz w:val="28"/>
          <w:szCs w:val="28"/>
        </w:rPr>
        <w:t xml:space="preserve">                if(empty($_POST['</w:t>
      </w:r>
      <w:r>
        <w:rPr>
          <w:sz w:val="28"/>
          <w:szCs w:val="28"/>
        </w:rPr>
        <w:t>cccd</w:t>
      </w:r>
      <w:r w:rsidRPr="00C543DD">
        <w:rPr>
          <w:sz w:val="28"/>
          <w:szCs w:val="28"/>
        </w:rPr>
        <w:t>']))</w:t>
      </w:r>
    </w:p>
    <w:p w14:paraId="74A27700" w14:textId="77777777" w:rsidR="00197949" w:rsidRPr="00C543DD" w:rsidRDefault="00197949" w:rsidP="00197949">
      <w:pPr>
        <w:rPr>
          <w:sz w:val="28"/>
          <w:szCs w:val="28"/>
        </w:rPr>
      </w:pPr>
      <w:r w:rsidRPr="00C543DD">
        <w:rPr>
          <w:sz w:val="28"/>
          <w:szCs w:val="28"/>
        </w:rPr>
        <w:t xml:space="preserve">                {</w:t>
      </w:r>
    </w:p>
    <w:p w14:paraId="17BC240D" w14:textId="55779182" w:rsidR="00197949" w:rsidRPr="00C543DD" w:rsidRDefault="00197949" w:rsidP="00197949">
      <w:pPr>
        <w:rPr>
          <w:sz w:val="28"/>
          <w:szCs w:val="28"/>
        </w:rPr>
      </w:pPr>
      <w:r w:rsidRPr="00C543DD">
        <w:rPr>
          <w:sz w:val="28"/>
          <w:szCs w:val="28"/>
        </w:rPr>
        <w:t xml:space="preserve">                    $error[]='c</w:t>
      </w:r>
      <w:r>
        <w:rPr>
          <w:sz w:val="28"/>
          <w:szCs w:val="28"/>
        </w:rPr>
        <w:t>ccd</w:t>
      </w:r>
      <w:r w:rsidRPr="00C543DD">
        <w:rPr>
          <w:sz w:val="28"/>
          <w:szCs w:val="28"/>
        </w:rPr>
        <w:t>';</w:t>
      </w:r>
    </w:p>
    <w:p w14:paraId="27BFD3AD" w14:textId="77777777" w:rsidR="00197949" w:rsidRPr="00C543DD" w:rsidRDefault="00197949" w:rsidP="00197949">
      <w:pPr>
        <w:rPr>
          <w:sz w:val="28"/>
          <w:szCs w:val="28"/>
        </w:rPr>
      </w:pPr>
      <w:r w:rsidRPr="00C543DD">
        <w:rPr>
          <w:sz w:val="28"/>
          <w:szCs w:val="28"/>
        </w:rPr>
        <w:t xml:space="preserve">                }</w:t>
      </w:r>
    </w:p>
    <w:p w14:paraId="05285C3B" w14:textId="77777777" w:rsidR="00197949" w:rsidRPr="00C543DD" w:rsidRDefault="00197949" w:rsidP="00197949">
      <w:pPr>
        <w:rPr>
          <w:sz w:val="28"/>
          <w:szCs w:val="28"/>
        </w:rPr>
      </w:pPr>
      <w:r w:rsidRPr="00C543DD">
        <w:rPr>
          <w:sz w:val="28"/>
          <w:szCs w:val="28"/>
        </w:rPr>
        <w:t xml:space="preserve">                else</w:t>
      </w:r>
    </w:p>
    <w:p w14:paraId="786708BD" w14:textId="77777777" w:rsidR="00197949" w:rsidRPr="00C543DD" w:rsidRDefault="00197949" w:rsidP="00197949">
      <w:pPr>
        <w:rPr>
          <w:sz w:val="28"/>
          <w:szCs w:val="28"/>
        </w:rPr>
      </w:pPr>
      <w:r w:rsidRPr="00C543DD">
        <w:rPr>
          <w:sz w:val="28"/>
          <w:szCs w:val="28"/>
        </w:rPr>
        <w:t xml:space="preserve">                {</w:t>
      </w:r>
    </w:p>
    <w:p w14:paraId="23C73B8A" w14:textId="24D29EFC" w:rsidR="00197949" w:rsidRPr="00C543DD" w:rsidRDefault="00197949" w:rsidP="00197949">
      <w:pPr>
        <w:rPr>
          <w:sz w:val="28"/>
          <w:szCs w:val="28"/>
        </w:rPr>
      </w:pPr>
      <w:r w:rsidRPr="00C543DD">
        <w:rPr>
          <w:sz w:val="28"/>
          <w:szCs w:val="28"/>
        </w:rPr>
        <w:t xml:space="preserve">                    $cmt=$_POST['c</w:t>
      </w:r>
      <w:r>
        <w:rPr>
          <w:sz w:val="28"/>
          <w:szCs w:val="28"/>
        </w:rPr>
        <w:t>ccd</w:t>
      </w:r>
      <w:r w:rsidRPr="00C543DD">
        <w:rPr>
          <w:sz w:val="28"/>
          <w:szCs w:val="28"/>
        </w:rPr>
        <w:t xml:space="preserve">']; </w:t>
      </w:r>
    </w:p>
    <w:p w14:paraId="2D43E0CB" w14:textId="77777777" w:rsidR="00197949" w:rsidRPr="00C543DD" w:rsidRDefault="00197949" w:rsidP="00197949">
      <w:pPr>
        <w:rPr>
          <w:sz w:val="28"/>
          <w:szCs w:val="28"/>
        </w:rPr>
      </w:pPr>
      <w:r w:rsidRPr="00C543DD">
        <w:rPr>
          <w:sz w:val="28"/>
          <w:szCs w:val="28"/>
        </w:rPr>
        <w:t xml:space="preserve">                }</w:t>
      </w:r>
    </w:p>
    <w:p w14:paraId="2013A669" w14:textId="77777777" w:rsidR="00197949" w:rsidRPr="00C543DD" w:rsidRDefault="00197949" w:rsidP="00197949">
      <w:pPr>
        <w:rPr>
          <w:sz w:val="28"/>
          <w:szCs w:val="28"/>
        </w:rPr>
      </w:pPr>
      <w:r w:rsidRPr="00C543DD">
        <w:rPr>
          <w:sz w:val="28"/>
          <w:szCs w:val="28"/>
        </w:rPr>
        <w:t xml:space="preserve">                if(empty($_POST['sdt']))</w:t>
      </w:r>
    </w:p>
    <w:p w14:paraId="2CE3DBBE" w14:textId="77777777" w:rsidR="00197949" w:rsidRPr="00C543DD" w:rsidRDefault="00197949" w:rsidP="00197949">
      <w:pPr>
        <w:rPr>
          <w:sz w:val="28"/>
          <w:szCs w:val="28"/>
        </w:rPr>
      </w:pPr>
      <w:r w:rsidRPr="00C543DD">
        <w:rPr>
          <w:sz w:val="28"/>
          <w:szCs w:val="28"/>
        </w:rPr>
        <w:t xml:space="preserve">                {</w:t>
      </w:r>
    </w:p>
    <w:p w14:paraId="3C71DA72" w14:textId="77777777" w:rsidR="00197949" w:rsidRPr="00C543DD" w:rsidRDefault="00197949" w:rsidP="00197949">
      <w:pPr>
        <w:rPr>
          <w:sz w:val="28"/>
          <w:szCs w:val="28"/>
        </w:rPr>
      </w:pPr>
      <w:r w:rsidRPr="00C543DD">
        <w:rPr>
          <w:sz w:val="28"/>
          <w:szCs w:val="28"/>
        </w:rPr>
        <w:t xml:space="preserve">                    $error[]='sdt';</w:t>
      </w:r>
    </w:p>
    <w:p w14:paraId="76D619C2" w14:textId="77777777" w:rsidR="00197949" w:rsidRPr="00C543DD" w:rsidRDefault="00197949" w:rsidP="00197949">
      <w:pPr>
        <w:rPr>
          <w:sz w:val="28"/>
          <w:szCs w:val="28"/>
        </w:rPr>
      </w:pPr>
      <w:r w:rsidRPr="00C543DD">
        <w:rPr>
          <w:sz w:val="28"/>
          <w:szCs w:val="28"/>
        </w:rPr>
        <w:t xml:space="preserve">                }</w:t>
      </w:r>
    </w:p>
    <w:p w14:paraId="0EA71939" w14:textId="77777777" w:rsidR="00197949" w:rsidRPr="00C543DD" w:rsidRDefault="00197949" w:rsidP="00197949">
      <w:pPr>
        <w:rPr>
          <w:sz w:val="28"/>
          <w:szCs w:val="28"/>
        </w:rPr>
      </w:pPr>
      <w:r w:rsidRPr="00C543DD">
        <w:rPr>
          <w:sz w:val="28"/>
          <w:szCs w:val="28"/>
        </w:rPr>
        <w:t xml:space="preserve">                else</w:t>
      </w:r>
    </w:p>
    <w:p w14:paraId="3B7F48FE" w14:textId="77777777" w:rsidR="00197949" w:rsidRPr="00C543DD" w:rsidRDefault="00197949" w:rsidP="00197949">
      <w:pPr>
        <w:rPr>
          <w:sz w:val="28"/>
          <w:szCs w:val="28"/>
        </w:rPr>
      </w:pPr>
      <w:r w:rsidRPr="00C543DD">
        <w:rPr>
          <w:sz w:val="28"/>
          <w:szCs w:val="28"/>
        </w:rPr>
        <w:t xml:space="preserve">                {</w:t>
      </w:r>
    </w:p>
    <w:p w14:paraId="1D201556" w14:textId="77777777" w:rsidR="00197949" w:rsidRPr="00C543DD" w:rsidRDefault="00197949" w:rsidP="00197949">
      <w:pPr>
        <w:rPr>
          <w:sz w:val="28"/>
          <w:szCs w:val="28"/>
        </w:rPr>
      </w:pPr>
      <w:r w:rsidRPr="00C543DD">
        <w:rPr>
          <w:sz w:val="28"/>
          <w:szCs w:val="28"/>
        </w:rPr>
        <w:t xml:space="preserve">                    $sdt=$_POST['sdt'];</w:t>
      </w:r>
    </w:p>
    <w:p w14:paraId="72DF4EA5" w14:textId="77777777" w:rsidR="00197949" w:rsidRPr="00C543DD" w:rsidRDefault="00197949" w:rsidP="00197949">
      <w:pPr>
        <w:rPr>
          <w:sz w:val="28"/>
          <w:szCs w:val="28"/>
        </w:rPr>
      </w:pPr>
      <w:r w:rsidRPr="00C543DD">
        <w:rPr>
          <w:sz w:val="28"/>
          <w:szCs w:val="28"/>
        </w:rPr>
        <w:lastRenderedPageBreak/>
        <w:t xml:space="preserve">                }</w:t>
      </w:r>
    </w:p>
    <w:p w14:paraId="7BD8F7F0" w14:textId="77777777" w:rsidR="00197949" w:rsidRPr="00C543DD" w:rsidRDefault="00197949" w:rsidP="00197949">
      <w:pPr>
        <w:rPr>
          <w:sz w:val="28"/>
          <w:szCs w:val="28"/>
        </w:rPr>
      </w:pPr>
      <w:r w:rsidRPr="00C543DD">
        <w:rPr>
          <w:sz w:val="28"/>
          <w:szCs w:val="28"/>
        </w:rPr>
        <w:t xml:space="preserve">                if(empty($_POST['email']))</w:t>
      </w:r>
    </w:p>
    <w:p w14:paraId="4DACB6E3" w14:textId="77777777" w:rsidR="00197949" w:rsidRPr="00C543DD" w:rsidRDefault="00197949" w:rsidP="00197949">
      <w:pPr>
        <w:rPr>
          <w:sz w:val="28"/>
          <w:szCs w:val="28"/>
        </w:rPr>
      </w:pPr>
      <w:r w:rsidRPr="00C543DD">
        <w:rPr>
          <w:sz w:val="28"/>
          <w:szCs w:val="28"/>
        </w:rPr>
        <w:t xml:space="preserve">                {</w:t>
      </w:r>
    </w:p>
    <w:p w14:paraId="75F0F050" w14:textId="77777777" w:rsidR="00197949" w:rsidRPr="00C543DD" w:rsidRDefault="00197949" w:rsidP="00197949">
      <w:pPr>
        <w:rPr>
          <w:sz w:val="28"/>
          <w:szCs w:val="28"/>
        </w:rPr>
      </w:pPr>
      <w:r w:rsidRPr="00C543DD">
        <w:rPr>
          <w:sz w:val="28"/>
          <w:szCs w:val="28"/>
        </w:rPr>
        <w:t xml:space="preserve">                    $error[]='email';</w:t>
      </w:r>
    </w:p>
    <w:p w14:paraId="374022B3" w14:textId="77777777" w:rsidR="00197949" w:rsidRPr="00C543DD" w:rsidRDefault="00197949" w:rsidP="00197949">
      <w:pPr>
        <w:rPr>
          <w:sz w:val="28"/>
          <w:szCs w:val="28"/>
        </w:rPr>
      </w:pPr>
      <w:r w:rsidRPr="00C543DD">
        <w:rPr>
          <w:sz w:val="28"/>
          <w:szCs w:val="28"/>
        </w:rPr>
        <w:t xml:space="preserve">                }</w:t>
      </w:r>
    </w:p>
    <w:p w14:paraId="32800DC3" w14:textId="77777777" w:rsidR="00197949" w:rsidRPr="00C543DD" w:rsidRDefault="00197949" w:rsidP="00197949">
      <w:pPr>
        <w:rPr>
          <w:sz w:val="28"/>
          <w:szCs w:val="28"/>
        </w:rPr>
      </w:pPr>
      <w:r w:rsidRPr="00C543DD">
        <w:rPr>
          <w:sz w:val="28"/>
          <w:szCs w:val="28"/>
        </w:rPr>
        <w:t xml:space="preserve">                else</w:t>
      </w:r>
    </w:p>
    <w:p w14:paraId="759CB86B" w14:textId="77777777" w:rsidR="00197949" w:rsidRPr="00C543DD" w:rsidRDefault="00197949" w:rsidP="00197949">
      <w:pPr>
        <w:rPr>
          <w:sz w:val="28"/>
          <w:szCs w:val="28"/>
        </w:rPr>
      </w:pPr>
      <w:r w:rsidRPr="00C543DD">
        <w:rPr>
          <w:sz w:val="28"/>
          <w:szCs w:val="28"/>
        </w:rPr>
        <w:t xml:space="preserve">                {</w:t>
      </w:r>
    </w:p>
    <w:p w14:paraId="185BE51F" w14:textId="77777777" w:rsidR="00197949" w:rsidRPr="00C543DD" w:rsidRDefault="00197949" w:rsidP="00197949">
      <w:pPr>
        <w:rPr>
          <w:sz w:val="28"/>
          <w:szCs w:val="28"/>
        </w:rPr>
      </w:pPr>
      <w:r w:rsidRPr="00C543DD">
        <w:rPr>
          <w:sz w:val="28"/>
          <w:szCs w:val="28"/>
        </w:rPr>
        <w:t xml:space="preserve">                    $email=$_POST['email'];</w:t>
      </w:r>
    </w:p>
    <w:p w14:paraId="1871A0AB" w14:textId="77777777" w:rsidR="00197949" w:rsidRPr="00C543DD" w:rsidRDefault="00197949" w:rsidP="00197949">
      <w:pPr>
        <w:rPr>
          <w:sz w:val="28"/>
          <w:szCs w:val="28"/>
        </w:rPr>
      </w:pPr>
      <w:r w:rsidRPr="00C543DD">
        <w:rPr>
          <w:sz w:val="28"/>
          <w:szCs w:val="28"/>
        </w:rPr>
        <w:t xml:space="preserve">                }</w:t>
      </w:r>
    </w:p>
    <w:p w14:paraId="5A2D81C2" w14:textId="77777777" w:rsidR="00197949" w:rsidRPr="00C543DD" w:rsidRDefault="00197949" w:rsidP="00197949">
      <w:pPr>
        <w:rPr>
          <w:sz w:val="28"/>
          <w:szCs w:val="28"/>
        </w:rPr>
      </w:pPr>
      <w:r w:rsidRPr="00C543DD">
        <w:rPr>
          <w:sz w:val="28"/>
          <w:szCs w:val="28"/>
        </w:rPr>
        <w:t xml:space="preserve">                </w:t>
      </w:r>
    </w:p>
    <w:p w14:paraId="1ED7CDD0" w14:textId="77777777" w:rsidR="00197949" w:rsidRPr="00C543DD" w:rsidRDefault="00197949" w:rsidP="00197949">
      <w:pPr>
        <w:rPr>
          <w:sz w:val="28"/>
          <w:szCs w:val="28"/>
        </w:rPr>
      </w:pPr>
      <w:r w:rsidRPr="00C543DD">
        <w:rPr>
          <w:sz w:val="28"/>
          <w:szCs w:val="28"/>
        </w:rPr>
        <w:t xml:space="preserve">                </w:t>
      </w:r>
    </w:p>
    <w:p w14:paraId="57FF7256" w14:textId="77777777" w:rsidR="00197949" w:rsidRPr="00C543DD" w:rsidRDefault="00197949" w:rsidP="00197949">
      <w:pPr>
        <w:rPr>
          <w:sz w:val="28"/>
          <w:szCs w:val="28"/>
        </w:rPr>
      </w:pPr>
      <w:r w:rsidRPr="00C543DD">
        <w:rPr>
          <w:sz w:val="28"/>
          <w:szCs w:val="28"/>
        </w:rPr>
        <w:t xml:space="preserve">                 </w:t>
      </w:r>
    </w:p>
    <w:p w14:paraId="7DD23BE8" w14:textId="77777777" w:rsidR="00197949" w:rsidRPr="00C543DD" w:rsidRDefault="00197949" w:rsidP="00197949">
      <w:pPr>
        <w:rPr>
          <w:sz w:val="28"/>
          <w:szCs w:val="28"/>
        </w:rPr>
      </w:pPr>
      <w:r w:rsidRPr="00C543DD">
        <w:rPr>
          <w:sz w:val="28"/>
          <w:szCs w:val="28"/>
        </w:rPr>
        <w:t xml:space="preserve">                if (empty($error))</w:t>
      </w:r>
    </w:p>
    <w:p w14:paraId="05513E5A" w14:textId="77777777" w:rsidR="00197949" w:rsidRPr="00C543DD" w:rsidRDefault="00197949" w:rsidP="00197949">
      <w:pPr>
        <w:rPr>
          <w:sz w:val="28"/>
          <w:szCs w:val="28"/>
        </w:rPr>
      </w:pPr>
      <w:r w:rsidRPr="00C543DD">
        <w:rPr>
          <w:sz w:val="28"/>
          <w:szCs w:val="28"/>
        </w:rPr>
        <w:t xml:space="preserve">                {                      </w:t>
      </w:r>
    </w:p>
    <w:p w14:paraId="18D1BAF8" w14:textId="7E94D985" w:rsidR="00197949" w:rsidRPr="00C543DD" w:rsidRDefault="00197949" w:rsidP="00197949">
      <w:pPr>
        <w:rPr>
          <w:sz w:val="28"/>
          <w:szCs w:val="28"/>
        </w:rPr>
      </w:pPr>
      <w:r w:rsidRPr="00C543DD">
        <w:rPr>
          <w:sz w:val="28"/>
          <w:szCs w:val="28"/>
        </w:rPr>
        <w:t xml:space="preserve">                    $query = "insert into khachhang(tenkh, c</w:t>
      </w:r>
      <w:r>
        <w:rPr>
          <w:sz w:val="28"/>
          <w:szCs w:val="28"/>
        </w:rPr>
        <w:t>ccd</w:t>
      </w:r>
      <w:r w:rsidRPr="00C543DD">
        <w:rPr>
          <w:sz w:val="28"/>
          <w:szCs w:val="28"/>
        </w:rPr>
        <w:t xml:space="preserve"> ,sdt,email ) values('$tenkh', '$c</w:t>
      </w:r>
      <w:r>
        <w:rPr>
          <w:sz w:val="28"/>
          <w:szCs w:val="28"/>
        </w:rPr>
        <w:t>ccd</w:t>
      </w:r>
      <w:r w:rsidRPr="00C543DD">
        <w:rPr>
          <w:sz w:val="28"/>
          <w:szCs w:val="28"/>
        </w:rPr>
        <w:t>', '$sdt', '$email')";</w:t>
      </w:r>
    </w:p>
    <w:p w14:paraId="40FE7F61" w14:textId="77777777" w:rsidR="00197949" w:rsidRPr="00C543DD" w:rsidRDefault="00197949" w:rsidP="00197949">
      <w:pPr>
        <w:rPr>
          <w:sz w:val="28"/>
          <w:szCs w:val="28"/>
        </w:rPr>
      </w:pPr>
      <w:r w:rsidRPr="00C543DD">
        <w:rPr>
          <w:sz w:val="28"/>
          <w:szCs w:val="28"/>
        </w:rPr>
        <w:t xml:space="preserve">                    $count=$db-&gt;exec($query);</w:t>
      </w:r>
    </w:p>
    <w:p w14:paraId="7E698A6B" w14:textId="77777777" w:rsidR="00197949" w:rsidRPr="00C543DD" w:rsidRDefault="00197949" w:rsidP="00197949">
      <w:pPr>
        <w:rPr>
          <w:sz w:val="28"/>
          <w:szCs w:val="28"/>
        </w:rPr>
      </w:pPr>
      <w:r w:rsidRPr="00C543DD">
        <w:rPr>
          <w:sz w:val="28"/>
          <w:szCs w:val="28"/>
        </w:rPr>
        <w:t xml:space="preserve">                    if($count){</w:t>
      </w:r>
    </w:p>
    <w:p w14:paraId="31F03770" w14:textId="77777777" w:rsidR="00197949" w:rsidRPr="00C543DD" w:rsidRDefault="00197949" w:rsidP="00197949">
      <w:pPr>
        <w:rPr>
          <w:sz w:val="28"/>
          <w:szCs w:val="28"/>
        </w:rPr>
      </w:pPr>
      <w:r w:rsidRPr="00C543DD">
        <w:rPr>
          <w:sz w:val="28"/>
          <w:szCs w:val="28"/>
        </w:rPr>
        <w:t xml:space="preserve">                        $last_id = $db-&gt;lastInsertId();</w:t>
      </w:r>
    </w:p>
    <w:p w14:paraId="678B943C" w14:textId="77777777" w:rsidR="00197949" w:rsidRPr="00C543DD" w:rsidRDefault="00197949" w:rsidP="00197949">
      <w:pPr>
        <w:rPr>
          <w:sz w:val="28"/>
          <w:szCs w:val="28"/>
        </w:rPr>
      </w:pPr>
      <w:r w:rsidRPr="00C543DD">
        <w:rPr>
          <w:sz w:val="28"/>
          <w:szCs w:val="28"/>
        </w:rPr>
        <w:t xml:space="preserve">                        $query2 = "insert into phieudatve(khachhang_id,tentoa_id,ghe_id,lichtrinh_id) VALUES ($last_id,$matoa,$soghe,$malichtrinh)"; </w:t>
      </w:r>
    </w:p>
    <w:p w14:paraId="70C2A5C0" w14:textId="77777777" w:rsidR="00197949" w:rsidRPr="00C543DD" w:rsidRDefault="00197949" w:rsidP="00197949">
      <w:pPr>
        <w:rPr>
          <w:sz w:val="28"/>
          <w:szCs w:val="28"/>
        </w:rPr>
      </w:pPr>
      <w:r w:rsidRPr="00C543DD">
        <w:rPr>
          <w:sz w:val="28"/>
          <w:szCs w:val="28"/>
        </w:rPr>
        <w:t xml:space="preserve">                        echo $query2;</w:t>
      </w:r>
    </w:p>
    <w:p w14:paraId="765D9C6D" w14:textId="77777777" w:rsidR="00197949" w:rsidRPr="00C543DD" w:rsidRDefault="00197949" w:rsidP="00197949">
      <w:pPr>
        <w:rPr>
          <w:sz w:val="28"/>
          <w:szCs w:val="28"/>
        </w:rPr>
      </w:pPr>
      <w:r w:rsidRPr="00C543DD">
        <w:rPr>
          <w:sz w:val="28"/>
          <w:szCs w:val="28"/>
        </w:rPr>
        <w:t xml:space="preserve">                        $db-&gt;exec($query2);</w:t>
      </w:r>
    </w:p>
    <w:p w14:paraId="0046EE2C" w14:textId="77777777" w:rsidR="00197949" w:rsidRPr="00C543DD" w:rsidRDefault="00197949" w:rsidP="00197949">
      <w:pPr>
        <w:rPr>
          <w:sz w:val="28"/>
          <w:szCs w:val="28"/>
        </w:rPr>
      </w:pPr>
      <w:r w:rsidRPr="00C543DD">
        <w:rPr>
          <w:sz w:val="28"/>
          <w:szCs w:val="28"/>
        </w:rPr>
        <w:t xml:space="preserve">                    }</w:t>
      </w:r>
    </w:p>
    <w:p w14:paraId="3C2BC91A" w14:textId="77777777" w:rsidR="00197949" w:rsidRPr="00C543DD" w:rsidRDefault="00197949" w:rsidP="00197949">
      <w:pPr>
        <w:rPr>
          <w:sz w:val="28"/>
          <w:szCs w:val="28"/>
        </w:rPr>
      </w:pPr>
      <w:r w:rsidRPr="00C543DD">
        <w:rPr>
          <w:sz w:val="28"/>
          <w:szCs w:val="28"/>
        </w:rPr>
        <w:t xml:space="preserve">                }</w:t>
      </w:r>
    </w:p>
    <w:p w14:paraId="76CED059" w14:textId="77777777" w:rsidR="00197949" w:rsidRPr="00C543DD" w:rsidRDefault="00197949" w:rsidP="00197949">
      <w:pPr>
        <w:rPr>
          <w:sz w:val="28"/>
          <w:szCs w:val="28"/>
        </w:rPr>
      </w:pPr>
      <w:r w:rsidRPr="00C543DD">
        <w:rPr>
          <w:sz w:val="28"/>
          <w:szCs w:val="28"/>
        </w:rPr>
        <w:t xml:space="preserve">            }</w:t>
      </w:r>
    </w:p>
    <w:p w14:paraId="771BCFC1" w14:textId="77777777" w:rsidR="00197949" w:rsidRPr="00C543DD" w:rsidRDefault="00197949" w:rsidP="00197949">
      <w:pPr>
        <w:rPr>
          <w:sz w:val="28"/>
          <w:szCs w:val="28"/>
        </w:rPr>
      </w:pPr>
      <w:r w:rsidRPr="00C543DD">
        <w:rPr>
          <w:sz w:val="28"/>
          <w:szCs w:val="28"/>
        </w:rPr>
        <w:t xml:space="preserve">        ?&gt;</w:t>
      </w:r>
    </w:p>
    <w:p w14:paraId="00FE0ED6" w14:textId="77777777" w:rsidR="00197949" w:rsidRPr="00C543DD" w:rsidRDefault="00197949" w:rsidP="00197949">
      <w:pPr>
        <w:rPr>
          <w:sz w:val="28"/>
          <w:szCs w:val="28"/>
        </w:rPr>
      </w:pPr>
      <w:r w:rsidRPr="00C543DD">
        <w:rPr>
          <w:sz w:val="28"/>
          <w:szCs w:val="28"/>
        </w:rPr>
        <w:t xml:space="preserve">                 &lt;div class="span9"&gt;</w:t>
      </w:r>
    </w:p>
    <w:p w14:paraId="2D8BD4A0" w14:textId="77777777" w:rsidR="00197949" w:rsidRPr="00C543DD" w:rsidRDefault="00197949" w:rsidP="00197949">
      <w:pPr>
        <w:rPr>
          <w:sz w:val="28"/>
          <w:szCs w:val="28"/>
        </w:rPr>
      </w:pPr>
      <w:r w:rsidRPr="00C543DD">
        <w:rPr>
          <w:sz w:val="28"/>
          <w:szCs w:val="28"/>
        </w:rPr>
        <w:t xml:space="preserve">                     &lt;div class="content"&gt;</w:t>
      </w:r>
    </w:p>
    <w:p w14:paraId="6868D065" w14:textId="77777777" w:rsidR="00197949" w:rsidRPr="00C543DD" w:rsidRDefault="00197949" w:rsidP="00197949">
      <w:pPr>
        <w:rPr>
          <w:sz w:val="28"/>
          <w:szCs w:val="28"/>
        </w:rPr>
      </w:pPr>
      <w:r w:rsidRPr="00C543DD">
        <w:rPr>
          <w:sz w:val="28"/>
          <w:szCs w:val="28"/>
        </w:rPr>
        <w:t xml:space="preserve">                       &lt;div class="module"&gt;</w:t>
      </w:r>
    </w:p>
    <w:p w14:paraId="180FA8F8" w14:textId="77777777" w:rsidR="00197949" w:rsidRPr="00C543DD" w:rsidRDefault="00197949" w:rsidP="00197949">
      <w:pPr>
        <w:rPr>
          <w:sz w:val="28"/>
          <w:szCs w:val="28"/>
        </w:rPr>
      </w:pPr>
      <w:r w:rsidRPr="00C543DD">
        <w:rPr>
          <w:sz w:val="28"/>
          <w:szCs w:val="28"/>
        </w:rPr>
        <w:t xml:space="preserve">                          &lt;div class="module-head"&gt;</w:t>
      </w:r>
    </w:p>
    <w:p w14:paraId="2BD1EE0A" w14:textId="77777777" w:rsidR="00197949" w:rsidRPr="00C543DD" w:rsidRDefault="00197949" w:rsidP="00197949">
      <w:pPr>
        <w:rPr>
          <w:sz w:val="28"/>
          <w:szCs w:val="28"/>
        </w:rPr>
      </w:pPr>
      <w:r w:rsidRPr="00C543DD">
        <w:rPr>
          <w:sz w:val="28"/>
          <w:szCs w:val="28"/>
        </w:rPr>
        <w:t xml:space="preserve">                            &lt;h3&gt;Thêm Thông Tin Khách Hàng&lt;/h3&gt;</w:t>
      </w:r>
    </w:p>
    <w:p w14:paraId="2FA5B519" w14:textId="77777777" w:rsidR="00197949" w:rsidRPr="00C543DD" w:rsidRDefault="00197949" w:rsidP="00197949">
      <w:pPr>
        <w:rPr>
          <w:sz w:val="28"/>
          <w:szCs w:val="28"/>
        </w:rPr>
      </w:pPr>
      <w:r w:rsidRPr="00C543DD">
        <w:rPr>
          <w:sz w:val="28"/>
          <w:szCs w:val="28"/>
        </w:rPr>
        <w:t xml:space="preserve">                          &lt;/div&gt;</w:t>
      </w:r>
    </w:p>
    <w:p w14:paraId="03215428" w14:textId="77777777" w:rsidR="00197949" w:rsidRPr="00C543DD" w:rsidRDefault="00197949" w:rsidP="00197949">
      <w:pPr>
        <w:rPr>
          <w:sz w:val="28"/>
          <w:szCs w:val="28"/>
        </w:rPr>
      </w:pPr>
      <w:r w:rsidRPr="00C543DD">
        <w:rPr>
          <w:sz w:val="28"/>
          <w:szCs w:val="28"/>
        </w:rPr>
        <w:t xml:space="preserve">                           &lt;form action="" method="post" enctype="multipart/form-data" class="form-horizontal row-fluid"&gt;</w:t>
      </w:r>
    </w:p>
    <w:p w14:paraId="30A62E5E" w14:textId="77777777" w:rsidR="00197949" w:rsidRPr="00C543DD" w:rsidRDefault="00197949" w:rsidP="00197949">
      <w:pPr>
        <w:rPr>
          <w:sz w:val="28"/>
          <w:szCs w:val="28"/>
        </w:rPr>
      </w:pPr>
      <w:r w:rsidRPr="00C543DD">
        <w:rPr>
          <w:sz w:val="28"/>
          <w:szCs w:val="28"/>
        </w:rPr>
        <w:t xml:space="preserve">                               </w:t>
      </w:r>
    </w:p>
    <w:p w14:paraId="724D8997" w14:textId="77777777" w:rsidR="00197949" w:rsidRPr="00C543DD" w:rsidRDefault="00197949" w:rsidP="00197949">
      <w:pPr>
        <w:rPr>
          <w:sz w:val="28"/>
          <w:szCs w:val="28"/>
        </w:rPr>
      </w:pPr>
      <w:r w:rsidRPr="00C543DD">
        <w:rPr>
          <w:sz w:val="28"/>
          <w:szCs w:val="28"/>
        </w:rPr>
        <w:t xml:space="preserve">                              </w:t>
      </w:r>
    </w:p>
    <w:p w14:paraId="23A4549A" w14:textId="77777777" w:rsidR="00197949" w:rsidRPr="00C543DD" w:rsidRDefault="00197949" w:rsidP="00197949">
      <w:pPr>
        <w:rPr>
          <w:sz w:val="28"/>
          <w:szCs w:val="28"/>
        </w:rPr>
      </w:pPr>
      <w:r w:rsidRPr="00C543DD">
        <w:rPr>
          <w:sz w:val="28"/>
          <w:szCs w:val="28"/>
        </w:rPr>
        <w:t xml:space="preserve">                               &lt;div class="control-group"&gt;</w:t>
      </w:r>
    </w:p>
    <w:p w14:paraId="724E5D67" w14:textId="77777777" w:rsidR="00197949" w:rsidRPr="00C543DD" w:rsidRDefault="00197949" w:rsidP="00197949">
      <w:pPr>
        <w:rPr>
          <w:sz w:val="28"/>
          <w:szCs w:val="28"/>
        </w:rPr>
      </w:pPr>
      <w:r w:rsidRPr="00C543DD">
        <w:rPr>
          <w:sz w:val="28"/>
          <w:szCs w:val="28"/>
        </w:rPr>
        <w:lastRenderedPageBreak/>
        <w:t xml:space="preserve">                                    &lt;label class="control-label"&gt;Tên Khách Hàng&lt;/label&gt;</w:t>
      </w:r>
    </w:p>
    <w:p w14:paraId="436220DE" w14:textId="77777777" w:rsidR="00197949" w:rsidRPr="00C543DD" w:rsidRDefault="00197949" w:rsidP="00197949">
      <w:pPr>
        <w:rPr>
          <w:sz w:val="28"/>
          <w:szCs w:val="28"/>
        </w:rPr>
      </w:pPr>
      <w:r w:rsidRPr="00C543DD">
        <w:rPr>
          <w:sz w:val="28"/>
          <w:szCs w:val="28"/>
        </w:rPr>
        <w:t xml:space="preserve">                                        &lt;div class="controls"&gt;</w:t>
      </w:r>
    </w:p>
    <w:p w14:paraId="2693C695" w14:textId="77777777" w:rsidR="00197949" w:rsidRPr="00C543DD" w:rsidRDefault="00197949" w:rsidP="00197949">
      <w:pPr>
        <w:rPr>
          <w:sz w:val="28"/>
          <w:szCs w:val="28"/>
        </w:rPr>
      </w:pPr>
      <w:r w:rsidRPr="00C543DD">
        <w:rPr>
          <w:sz w:val="28"/>
          <w:szCs w:val="28"/>
        </w:rPr>
        <w:t xml:space="preserve">                                    &lt;input type="text" name="tenkh" class="span6" /&gt;</w:t>
      </w:r>
    </w:p>
    <w:p w14:paraId="0E36051E" w14:textId="77777777" w:rsidR="00197949" w:rsidRPr="00C543DD" w:rsidRDefault="00197949" w:rsidP="00197949">
      <w:pPr>
        <w:rPr>
          <w:sz w:val="28"/>
          <w:szCs w:val="28"/>
        </w:rPr>
      </w:pPr>
      <w:r w:rsidRPr="00C543DD">
        <w:rPr>
          <w:sz w:val="28"/>
          <w:szCs w:val="28"/>
        </w:rPr>
        <w:t xml:space="preserve">                                            &lt;span class="errors"&gt;</w:t>
      </w:r>
    </w:p>
    <w:p w14:paraId="496F1236" w14:textId="77777777" w:rsidR="00197949" w:rsidRPr="00C543DD" w:rsidRDefault="00197949" w:rsidP="00197949">
      <w:pPr>
        <w:rPr>
          <w:sz w:val="28"/>
          <w:szCs w:val="28"/>
        </w:rPr>
      </w:pPr>
      <w:r w:rsidRPr="00C543DD">
        <w:rPr>
          <w:sz w:val="28"/>
          <w:szCs w:val="28"/>
        </w:rPr>
        <w:t xml:space="preserve">                                                &lt;?php</w:t>
      </w:r>
    </w:p>
    <w:p w14:paraId="451A71F1" w14:textId="77777777" w:rsidR="00197949" w:rsidRPr="00C543DD" w:rsidRDefault="00197949" w:rsidP="00197949">
      <w:pPr>
        <w:rPr>
          <w:sz w:val="28"/>
          <w:szCs w:val="28"/>
        </w:rPr>
      </w:pPr>
      <w:r w:rsidRPr="00C543DD">
        <w:rPr>
          <w:sz w:val="28"/>
          <w:szCs w:val="28"/>
        </w:rPr>
        <w:t xml:space="preserve">                                                    if(!empty($error) &amp;&amp; in_array('tenkh', $error))</w:t>
      </w:r>
    </w:p>
    <w:p w14:paraId="2291F99A" w14:textId="77777777" w:rsidR="00197949" w:rsidRPr="00C543DD" w:rsidRDefault="00197949" w:rsidP="00197949">
      <w:pPr>
        <w:rPr>
          <w:sz w:val="28"/>
          <w:szCs w:val="28"/>
        </w:rPr>
      </w:pPr>
      <w:r w:rsidRPr="00C543DD">
        <w:rPr>
          <w:sz w:val="28"/>
          <w:szCs w:val="28"/>
        </w:rPr>
        <w:t xml:space="preserve">                                                    {</w:t>
      </w:r>
    </w:p>
    <w:p w14:paraId="5521549F" w14:textId="77777777" w:rsidR="00197949" w:rsidRPr="00C543DD" w:rsidRDefault="00197949" w:rsidP="00197949">
      <w:pPr>
        <w:rPr>
          <w:sz w:val="28"/>
          <w:szCs w:val="28"/>
        </w:rPr>
      </w:pPr>
      <w:r w:rsidRPr="00C543DD">
        <w:rPr>
          <w:sz w:val="28"/>
          <w:szCs w:val="28"/>
        </w:rPr>
        <w:t xml:space="preserve">                                                        echo "Mời nhập thông tin !";</w:t>
      </w:r>
    </w:p>
    <w:p w14:paraId="7AB84321" w14:textId="77777777" w:rsidR="00197949" w:rsidRPr="00C543DD" w:rsidRDefault="00197949" w:rsidP="00197949">
      <w:pPr>
        <w:rPr>
          <w:sz w:val="28"/>
          <w:szCs w:val="28"/>
        </w:rPr>
      </w:pPr>
      <w:r w:rsidRPr="00C543DD">
        <w:rPr>
          <w:sz w:val="28"/>
          <w:szCs w:val="28"/>
        </w:rPr>
        <w:t xml:space="preserve">                                                    }</w:t>
      </w:r>
    </w:p>
    <w:p w14:paraId="09F4545C" w14:textId="77777777" w:rsidR="00197949" w:rsidRPr="00C543DD" w:rsidRDefault="00197949" w:rsidP="00197949">
      <w:pPr>
        <w:rPr>
          <w:sz w:val="28"/>
          <w:szCs w:val="28"/>
        </w:rPr>
      </w:pPr>
      <w:r w:rsidRPr="00C543DD">
        <w:rPr>
          <w:sz w:val="28"/>
          <w:szCs w:val="28"/>
        </w:rPr>
        <w:t xml:space="preserve">                                                ?&gt;</w:t>
      </w:r>
    </w:p>
    <w:p w14:paraId="7D54FB33" w14:textId="77777777" w:rsidR="00197949" w:rsidRPr="00C543DD" w:rsidRDefault="00197949" w:rsidP="00197949">
      <w:pPr>
        <w:rPr>
          <w:sz w:val="28"/>
          <w:szCs w:val="28"/>
        </w:rPr>
      </w:pPr>
      <w:r w:rsidRPr="00C543DD">
        <w:rPr>
          <w:sz w:val="28"/>
          <w:szCs w:val="28"/>
        </w:rPr>
        <w:t xml:space="preserve">                                             &lt;/span&gt;</w:t>
      </w:r>
    </w:p>
    <w:p w14:paraId="4035D30E" w14:textId="77777777" w:rsidR="00197949" w:rsidRPr="00C543DD" w:rsidRDefault="00197949" w:rsidP="00197949">
      <w:pPr>
        <w:rPr>
          <w:sz w:val="28"/>
          <w:szCs w:val="28"/>
        </w:rPr>
      </w:pPr>
      <w:r w:rsidRPr="00C543DD">
        <w:rPr>
          <w:sz w:val="28"/>
          <w:szCs w:val="28"/>
        </w:rPr>
        <w:t xml:space="preserve">                                        &lt;/div&gt;</w:t>
      </w:r>
    </w:p>
    <w:p w14:paraId="6BEE9FEB" w14:textId="77777777" w:rsidR="00197949" w:rsidRPr="00C543DD" w:rsidRDefault="00197949" w:rsidP="00197949">
      <w:pPr>
        <w:rPr>
          <w:sz w:val="28"/>
          <w:szCs w:val="28"/>
        </w:rPr>
      </w:pPr>
      <w:r w:rsidRPr="00C543DD">
        <w:rPr>
          <w:sz w:val="28"/>
          <w:szCs w:val="28"/>
        </w:rPr>
        <w:t xml:space="preserve">                                &lt;/div&gt; </w:t>
      </w:r>
    </w:p>
    <w:p w14:paraId="3C79E06D" w14:textId="77777777" w:rsidR="00197949" w:rsidRPr="00C543DD" w:rsidRDefault="00197949" w:rsidP="00197949">
      <w:pPr>
        <w:rPr>
          <w:sz w:val="28"/>
          <w:szCs w:val="28"/>
        </w:rPr>
      </w:pPr>
      <w:r w:rsidRPr="00C543DD">
        <w:rPr>
          <w:sz w:val="28"/>
          <w:szCs w:val="28"/>
        </w:rPr>
        <w:t xml:space="preserve">                               </w:t>
      </w:r>
    </w:p>
    <w:p w14:paraId="2AA3785C" w14:textId="77777777" w:rsidR="00197949" w:rsidRPr="00C543DD" w:rsidRDefault="00197949" w:rsidP="00197949">
      <w:pPr>
        <w:rPr>
          <w:sz w:val="28"/>
          <w:szCs w:val="28"/>
        </w:rPr>
      </w:pPr>
      <w:r w:rsidRPr="00C543DD">
        <w:rPr>
          <w:sz w:val="28"/>
          <w:szCs w:val="28"/>
        </w:rPr>
        <w:t xml:space="preserve">                               &lt;div class="control-group"&gt;</w:t>
      </w:r>
    </w:p>
    <w:p w14:paraId="5C4D3531" w14:textId="49BA3A80" w:rsidR="00197949" w:rsidRPr="00C543DD" w:rsidRDefault="00197949" w:rsidP="00197949">
      <w:pPr>
        <w:rPr>
          <w:sz w:val="28"/>
          <w:szCs w:val="28"/>
        </w:rPr>
      </w:pPr>
      <w:r w:rsidRPr="00C543DD">
        <w:rPr>
          <w:sz w:val="28"/>
          <w:szCs w:val="28"/>
        </w:rPr>
        <w:t xml:space="preserve">                                &lt;label class="control-label"&gt;C</w:t>
      </w:r>
      <w:r w:rsidR="00755856">
        <w:rPr>
          <w:sz w:val="28"/>
          <w:szCs w:val="28"/>
        </w:rPr>
        <w:t>CCD</w:t>
      </w:r>
      <w:r w:rsidRPr="00C543DD">
        <w:rPr>
          <w:sz w:val="28"/>
          <w:szCs w:val="28"/>
        </w:rPr>
        <w:t>&lt;/label&gt;</w:t>
      </w:r>
    </w:p>
    <w:p w14:paraId="18FE757D" w14:textId="77777777" w:rsidR="00197949" w:rsidRPr="00C543DD" w:rsidRDefault="00197949" w:rsidP="00197949">
      <w:pPr>
        <w:rPr>
          <w:sz w:val="28"/>
          <w:szCs w:val="28"/>
        </w:rPr>
      </w:pPr>
      <w:r w:rsidRPr="00C543DD">
        <w:rPr>
          <w:sz w:val="28"/>
          <w:szCs w:val="28"/>
        </w:rPr>
        <w:t xml:space="preserve">                                  &lt;div class="controls"&gt;</w:t>
      </w:r>
    </w:p>
    <w:p w14:paraId="74EE0A55" w14:textId="45B27F7A" w:rsidR="00197949" w:rsidRPr="00C543DD" w:rsidRDefault="00197949" w:rsidP="00197949">
      <w:pPr>
        <w:rPr>
          <w:sz w:val="28"/>
          <w:szCs w:val="28"/>
        </w:rPr>
      </w:pPr>
      <w:r w:rsidRPr="00C543DD">
        <w:rPr>
          <w:sz w:val="28"/>
          <w:szCs w:val="28"/>
        </w:rPr>
        <w:t xml:space="preserve">                                &lt;input type="text" name="c</w:t>
      </w:r>
      <w:r w:rsidR="00755856">
        <w:rPr>
          <w:sz w:val="28"/>
          <w:szCs w:val="28"/>
        </w:rPr>
        <w:t>ccd</w:t>
      </w:r>
      <w:r w:rsidRPr="00C543DD">
        <w:rPr>
          <w:sz w:val="28"/>
          <w:szCs w:val="28"/>
        </w:rPr>
        <w:t>" class="span6"/&gt;</w:t>
      </w:r>
    </w:p>
    <w:p w14:paraId="6B0F5B7B" w14:textId="77777777" w:rsidR="00197949" w:rsidRPr="00C543DD" w:rsidRDefault="00197949" w:rsidP="00197949">
      <w:pPr>
        <w:rPr>
          <w:sz w:val="28"/>
          <w:szCs w:val="28"/>
        </w:rPr>
      </w:pPr>
      <w:r w:rsidRPr="00C543DD">
        <w:rPr>
          <w:sz w:val="28"/>
          <w:szCs w:val="28"/>
        </w:rPr>
        <w:t xml:space="preserve">                                            &lt;span class="errors"&gt;</w:t>
      </w:r>
    </w:p>
    <w:p w14:paraId="47358095" w14:textId="77777777" w:rsidR="00197949" w:rsidRPr="00C543DD" w:rsidRDefault="00197949" w:rsidP="00197949">
      <w:pPr>
        <w:rPr>
          <w:sz w:val="28"/>
          <w:szCs w:val="28"/>
        </w:rPr>
      </w:pPr>
      <w:r w:rsidRPr="00C543DD">
        <w:rPr>
          <w:sz w:val="28"/>
          <w:szCs w:val="28"/>
        </w:rPr>
        <w:t xml:space="preserve">                                                &lt;?php</w:t>
      </w:r>
    </w:p>
    <w:p w14:paraId="6A92BA8E" w14:textId="77777777" w:rsidR="00197949" w:rsidRPr="00C543DD" w:rsidRDefault="00197949" w:rsidP="00197949">
      <w:pPr>
        <w:rPr>
          <w:sz w:val="28"/>
          <w:szCs w:val="28"/>
        </w:rPr>
      </w:pPr>
      <w:r w:rsidRPr="00C543DD">
        <w:rPr>
          <w:sz w:val="28"/>
          <w:szCs w:val="28"/>
        </w:rPr>
        <w:t xml:space="preserve">                                                    if(!empty($error) &amp;&amp; in_array('cmt', $error))</w:t>
      </w:r>
    </w:p>
    <w:p w14:paraId="1A0BBF0B" w14:textId="77777777" w:rsidR="00197949" w:rsidRPr="00C543DD" w:rsidRDefault="00197949" w:rsidP="00197949">
      <w:pPr>
        <w:rPr>
          <w:sz w:val="28"/>
          <w:szCs w:val="28"/>
        </w:rPr>
      </w:pPr>
      <w:r w:rsidRPr="00C543DD">
        <w:rPr>
          <w:sz w:val="28"/>
          <w:szCs w:val="28"/>
        </w:rPr>
        <w:t xml:space="preserve">                                                    {</w:t>
      </w:r>
    </w:p>
    <w:p w14:paraId="4FACBA39" w14:textId="77777777" w:rsidR="00197949" w:rsidRPr="00C543DD" w:rsidRDefault="00197949" w:rsidP="00197949">
      <w:pPr>
        <w:rPr>
          <w:sz w:val="28"/>
          <w:szCs w:val="28"/>
        </w:rPr>
      </w:pPr>
      <w:r w:rsidRPr="00C543DD">
        <w:rPr>
          <w:sz w:val="28"/>
          <w:szCs w:val="28"/>
        </w:rPr>
        <w:t xml:space="preserve">                                                        echo "Mời nhập thông tin !";</w:t>
      </w:r>
    </w:p>
    <w:p w14:paraId="30710383" w14:textId="77777777" w:rsidR="00197949" w:rsidRPr="00C543DD" w:rsidRDefault="00197949" w:rsidP="00197949">
      <w:pPr>
        <w:rPr>
          <w:sz w:val="28"/>
          <w:szCs w:val="28"/>
        </w:rPr>
      </w:pPr>
      <w:r w:rsidRPr="00C543DD">
        <w:rPr>
          <w:sz w:val="28"/>
          <w:szCs w:val="28"/>
        </w:rPr>
        <w:t xml:space="preserve">                                                    }</w:t>
      </w:r>
    </w:p>
    <w:p w14:paraId="7AA07428" w14:textId="77777777" w:rsidR="00197949" w:rsidRPr="00C543DD" w:rsidRDefault="00197949" w:rsidP="00197949">
      <w:pPr>
        <w:rPr>
          <w:sz w:val="28"/>
          <w:szCs w:val="28"/>
        </w:rPr>
      </w:pPr>
      <w:r w:rsidRPr="00C543DD">
        <w:rPr>
          <w:sz w:val="28"/>
          <w:szCs w:val="28"/>
        </w:rPr>
        <w:t xml:space="preserve">                                                ?&gt;</w:t>
      </w:r>
    </w:p>
    <w:p w14:paraId="78950BE1" w14:textId="77777777" w:rsidR="00197949" w:rsidRPr="00C543DD" w:rsidRDefault="00197949" w:rsidP="00197949">
      <w:pPr>
        <w:rPr>
          <w:sz w:val="28"/>
          <w:szCs w:val="28"/>
        </w:rPr>
      </w:pPr>
      <w:r w:rsidRPr="00C543DD">
        <w:rPr>
          <w:sz w:val="28"/>
          <w:szCs w:val="28"/>
        </w:rPr>
        <w:t xml:space="preserve">                                             &lt;/span&gt;</w:t>
      </w:r>
    </w:p>
    <w:p w14:paraId="08F59F91" w14:textId="77777777" w:rsidR="00197949" w:rsidRPr="00C543DD" w:rsidRDefault="00197949" w:rsidP="00197949">
      <w:pPr>
        <w:rPr>
          <w:sz w:val="28"/>
          <w:szCs w:val="28"/>
        </w:rPr>
      </w:pPr>
      <w:r w:rsidRPr="00C543DD">
        <w:rPr>
          <w:sz w:val="28"/>
          <w:szCs w:val="28"/>
        </w:rPr>
        <w:t xml:space="preserve">                                        &lt;/div&gt;</w:t>
      </w:r>
    </w:p>
    <w:p w14:paraId="51F735A5" w14:textId="77777777" w:rsidR="00197949" w:rsidRPr="00C543DD" w:rsidRDefault="00197949" w:rsidP="00197949">
      <w:pPr>
        <w:rPr>
          <w:sz w:val="28"/>
          <w:szCs w:val="28"/>
        </w:rPr>
      </w:pPr>
      <w:r w:rsidRPr="00C543DD">
        <w:rPr>
          <w:sz w:val="28"/>
          <w:szCs w:val="28"/>
        </w:rPr>
        <w:t xml:space="preserve">                                &lt;/div&gt; </w:t>
      </w:r>
    </w:p>
    <w:p w14:paraId="13D1EF15" w14:textId="77777777" w:rsidR="00197949" w:rsidRPr="00C543DD" w:rsidRDefault="00197949" w:rsidP="00197949">
      <w:pPr>
        <w:rPr>
          <w:sz w:val="28"/>
          <w:szCs w:val="28"/>
        </w:rPr>
      </w:pPr>
      <w:r w:rsidRPr="00C543DD">
        <w:rPr>
          <w:sz w:val="28"/>
          <w:szCs w:val="28"/>
        </w:rPr>
        <w:t xml:space="preserve">                                &lt;div class="control-group"&gt;</w:t>
      </w:r>
    </w:p>
    <w:p w14:paraId="77CDC0EE" w14:textId="77777777" w:rsidR="00197949" w:rsidRPr="00C543DD" w:rsidRDefault="00197949" w:rsidP="00197949">
      <w:pPr>
        <w:rPr>
          <w:sz w:val="28"/>
          <w:szCs w:val="28"/>
        </w:rPr>
      </w:pPr>
      <w:r w:rsidRPr="00C543DD">
        <w:rPr>
          <w:sz w:val="28"/>
          <w:szCs w:val="28"/>
        </w:rPr>
        <w:t xml:space="preserve">                                   &lt;label class="control-label"&gt;SĐT&lt;/label&gt;</w:t>
      </w:r>
    </w:p>
    <w:p w14:paraId="2B6F7588" w14:textId="77777777" w:rsidR="00197949" w:rsidRPr="00C543DD" w:rsidRDefault="00197949" w:rsidP="00197949">
      <w:pPr>
        <w:rPr>
          <w:sz w:val="28"/>
          <w:szCs w:val="28"/>
        </w:rPr>
      </w:pPr>
      <w:r w:rsidRPr="00C543DD">
        <w:rPr>
          <w:sz w:val="28"/>
          <w:szCs w:val="28"/>
        </w:rPr>
        <w:t xml:space="preserve">                                    &lt;div class="controls"&gt;</w:t>
      </w:r>
    </w:p>
    <w:p w14:paraId="6DFC9AAD" w14:textId="77777777" w:rsidR="00197949" w:rsidRPr="00C543DD" w:rsidRDefault="00197949" w:rsidP="00197949">
      <w:pPr>
        <w:rPr>
          <w:sz w:val="28"/>
          <w:szCs w:val="28"/>
        </w:rPr>
      </w:pPr>
      <w:r w:rsidRPr="00C543DD">
        <w:rPr>
          <w:sz w:val="28"/>
          <w:szCs w:val="28"/>
        </w:rPr>
        <w:t xml:space="preserve">                                        &lt;input type="text" name="sdt" class="span6" /&gt;</w:t>
      </w:r>
    </w:p>
    <w:p w14:paraId="0EC6C880" w14:textId="77777777" w:rsidR="00197949" w:rsidRPr="00C543DD" w:rsidRDefault="00197949" w:rsidP="00197949">
      <w:pPr>
        <w:rPr>
          <w:sz w:val="28"/>
          <w:szCs w:val="28"/>
        </w:rPr>
      </w:pPr>
      <w:r w:rsidRPr="00C543DD">
        <w:rPr>
          <w:sz w:val="28"/>
          <w:szCs w:val="28"/>
        </w:rPr>
        <w:t xml:space="preserve">                                            &lt;span class="errors"&gt;</w:t>
      </w:r>
    </w:p>
    <w:p w14:paraId="7B068E78" w14:textId="77777777" w:rsidR="00197949" w:rsidRPr="00C543DD" w:rsidRDefault="00197949" w:rsidP="00197949">
      <w:pPr>
        <w:rPr>
          <w:sz w:val="28"/>
          <w:szCs w:val="28"/>
        </w:rPr>
      </w:pPr>
      <w:r w:rsidRPr="00C543DD">
        <w:rPr>
          <w:sz w:val="28"/>
          <w:szCs w:val="28"/>
        </w:rPr>
        <w:t xml:space="preserve">                                                &lt;?php</w:t>
      </w:r>
    </w:p>
    <w:p w14:paraId="459485BC" w14:textId="77777777" w:rsidR="00197949" w:rsidRPr="00C543DD" w:rsidRDefault="00197949" w:rsidP="00197949">
      <w:pPr>
        <w:rPr>
          <w:sz w:val="28"/>
          <w:szCs w:val="28"/>
        </w:rPr>
      </w:pPr>
      <w:r w:rsidRPr="00C543DD">
        <w:rPr>
          <w:sz w:val="28"/>
          <w:szCs w:val="28"/>
        </w:rPr>
        <w:t xml:space="preserve">                                                    if(!empty($error) &amp;&amp; in_array('sdt', $error))</w:t>
      </w:r>
    </w:p>
    <w:p w14:paraId="6DDB45C0" w14:textId="77777777" w:rsidR="00197949" w:rsidRPr="00C543DD" w:rsidRDefault="00197949" w:rsidP="00197949">
      <w:pPr>
        <w:rPr>
          <w:sz w:val="28"/>
          <w:szCs w:val="28"/>
        </w:rPr>
      </w:pPr>
      <w:r w:rsidRPr="00C543DD">
        <w:rPr>
          <w:sz w:val="28"/>
          <w:szCs w:val="28"/>
        </w:rPr>
        <w:t xml:space="preserve">                                                    {</w:t>
      </w:r>
    </w:p>
    <w:p w14:paraId="100FC965" w14:textId="77777777" w:rsidR="00197949" w:rsidRPr="00C543DD" w:rsidRDefault="00197949" w:rsidP="00197949">
      <w:pPr>
        <w:rPr>
          <w:sz w:val="28"/>
          <w:szCs w:val="28"/>
        </w:rPr>
      </w:pPr>
      <w:r w:rsidRPr="00C543DD">
        <w:rPr>
          <w:sz w:val="28"/>
          <w:szCs w:val="28"/>
        </w:rPr>
        <w:t xml:space="preserve">                                                        echo "Mời nhập thông tin !";</w:t>
      </w:r>
    </w:p>
    <w:p w14:paraId="48ADD7DF" w14:textId="77777777" w:rsidR="00197949" w:rsidRPr="00C543DD" w:rsidRDefault="00197949" w:rsidP="00197949">
      <w:pPr>
        <w:rPr>
          <w:sz w:val="28"/>
          <w:szCs w:val="28"/>
        </w:rPr>
      </w:pPr>
      <w:r w:rsidRPr="00C543DD">
        <w:rPr>
          <w:sz w:val="28"/>
          <w:szCs w:val="28"/>
        </w:rPr>
        <w:t xml:space="preserve">                                                    }</w:t>
      </w:r>
    </w:p>
    <w:p w14:paraId="503F57FC" w14:textId="77777777" w:rsidR="00197949" w:rsidRPr="00C543DD" w:rsidRDefault="00197949" w:rsidP="00197949">
      <w:pPr>
        <w:rPr>
          <w:sz w:val="28"/>
          <w:szCs w:val="28"/>
        </w:rPr>
      </w:pPr>
      <w:r w:rsidRPr="00C543DD">
        <w:rPr>
          <w:sz w:val="28"/>
          <w:szCs w:val="28"/>
        </w:rPr>
        <w:t xml:space="preserve">                                                ?&gt;</w:t>
      </w:r>
    </w:p>
    <w:p w14:paraId="291F2D73" w14:textId="77777777" w:rsidR="00197949" w:rsidRPr="00C543DD" w:rsidRDefault="00197949" w:rsidP="00197949">
      <w:pPr>
        <w:rPr>
          <w:sz w:val="28"/>
          <w:szCs w:val="28"/>
        </w:rPr>
      </w:pPr>
      <w:r w:rsidRPr="00C543DD">
        <w:rPr>
          <w:sz w:val="28"/>
          <w:szCs w:val="28"/>
        </w:rPr>
        <w:lastRenderedPageBreak/>
        <w:t xml:space="preserve">                                             &lt;/span&gt;</w:t>
      </w:r>
    </w:p>
    <w:p w14:paraId="2C1F5285" w14:textId="77777777" w:rsidR="00197949" w:rsidRPr="00C543DD" w:rsidRDefault="00197949" w:rsidP="00197949">
      <w:pPr>
        <w:rPr>
          <w:sz w:val="28"/>
          <w:szCs w:val="28"/>
        </w:rPr>
      </w:pPr>
      <w:r w:rsidRPr="00C543DD">
        <w:rPr>
          <w:sz w:val="28"/>
          <w:szCs w:val="28"/>
        </w:rPr>
        <w:t xml:space="preserve">                                        &lt;/div&gt;</w:t>
      </w:r>
    </w:p>
    <w:p w14:paraId="48AD8591" w14:textId="77777777" w:rsidR="00197949" w:rsidRPr="00C543DD" w:rsidRDefault="00197949" w:rsidP="00197949">
      <w:pPr>
        <w:rPr>
          <w:sz w:val="28"/>
          <w:szCs w:val="28"/>
        </w:rPr>
      </w:pPr>
      <w:r w:rsidRPr="00C543DD">
        <w:rPr>
          <w:sz w:val="28"/>
          <w:szCs w:val="28"/>
        </w:rPr>
        <w:t xml:space="preserve">                                &lt;/div&gt;   </w:t>
      </w:r>
    </w:p>
    <w:p w14:paraId="43E9EFEE" w14:textId="77777777" w:rsidR="00197949" w:rsidRPr="00C543DD" w:rsidRDefault="00197949" w:rsidP="00197949">
      <w:pPr>
        <w:rPr>
          <w:sz w:val="28"/>
          <w:szCs w:val="28"/>
        </w:rPr>
      </w:pPr>
      <w:r w:rsidRPr="00C543DD">
        <w:rPr>
          <w:sz w:val="28"/>
          <w:szCs w:val="28"/>
        </w:rPr>
        <w:t xml:space="preserve">                               </w:t>
      </w:r>
    </w:p>
    <w:p w14:paraId="00A658A7" w14:textId="77777777" w:rsidR="00197949" w:rsidRPr="00C543DD" w:rsidRDefault="00197949" w:rsidP="00197949">
      <w:pPr>
        <w:rPr>
          <w:sz w:val="28"/>
          <w:szCs w:val="28"/>
        </w:rPr>
      </w:pPr>
      <w:r w:rsidRPr="00C543DD">
        <w:rPr>
          <w:sz w:val="28"/>
          <w:szCs w:val="28"/>
        </w:rPr>
        <w:t xml:space="preserve">                               &lt;div class="control-group"&gt;</w:t>
      </w:r>
    </w:p>
    <w:p w14:paraId="08A3B452" w14:textId="77777777" w:rsidR="00197949" w:rsidRPr="00C543DD" w:rsidRDefault="00197949" w:rsidP="00197949">
      <w:pPr>
        <w:rPr>
          <w:sz w:val="28"/>
          <w:szCs w:val="28"/>
        </w:rPr>
      </w:pPr>
      <w:r w:rsidRPr="00C543DD">
        <w:rPr>
          <w:sz w:val="28"/>
          <w:szCs w:val="28"/>
        </w:rPr>
        <w:t xml:space="preserve">                                    &lt;label class="control-label"&gt;Email&lt;/label&gt;</w:t>
      </w:r>
    </w:p>
    <w:p w14:paraId="0B49635E" w14:textId="77777777" w:rsidR="00197949" w:rsidRPr="00C543DD" w:rsidRDefault="00197949" w:rsidP="00197949">
      <w:pPr>
        <w:rPr>
          <w:sz w:val="28"/>
          <w:szCs w:val="28"/>
        </w:rPr>
      </w:pPr>
      <w:r w:rsidRPr="00C543DD">
        <w:rPr>
          <w:sz w:val="28"/>
          <w:szCs w:val="28"/>
        </w:rPr>
        <w:t xml:space="preserve">                                        &lt;div class="controls"&gt;</w:t>
      </w:r>
    </w:p>
    <w:p w14:paraId="1975C742" w14:textId="77777777" w:rsidR="00197949" w:rsidRPr="00C543DD" w:rsidRDefault="00197949" w:rsidP="00197949">
      <w:pPr>
        <w:rPr>
          <w:sz w:val="28"/>
          <w:szCs w:val="28"/>
        </w:rPr>
      </w:pPr>
      <w:r w:rsidRPr="00C543DD">
        <w:rPr>
          <w:sz w:val="28"/>
          <w:szCs w:val="28"/>
        </w:rPr>
        <w:t xml:space="preserve">                                            &lt;input type="text" name="email" class="span6" /&gt;</w:t>
      </w:r>
    </w:p>
    <w:p w14:paraId="5669F05A" w14:textId="77777777" w:rsidR="00197949" w:rsidRPr="00C543DD" w:rsidRDefault="00197949" w:rsidP="00197949">
      <w:pPr>
        <w:rPr>
          <w:sz w:val="28"/>
          <w:szCs w:val="28"/>
        </w:rPr>
      </w:pPr>
      <w:r w:rsidRPr="00C543DD">
        <w:rPr>
          <w:sz w:val="28"/>
          <w:szCs w:val="28"/>
        </w:rPr>
        <w:t xml:space="preserve">                                            &lt;span class="errors"&gt;</w:t>
      </w:r>
    </w:p>
    <w:p w14:paraId="393685D3" w14:textId="77777777" w:rsidR="00197949" w:rsidRPr="00C543DD" w:rsidRDefault="00197949" w:rsidP="00197949">
      <w:pPr>
        <w:rPr>
          <w:sz w:val="28"/>
          <w:szCs w:val="28"/>
        </w:rPr>
      </w:pPr>
      <w:r w:rsidRPr="00C543DD">
        <w:rPr>
          <w:sz w:val="28"/>
          <w:szCs w:val="28"/>
        </w:rPr>
        <w:t xml:space="preserve">                                                &lt;?php</w:t>
      </w:r>
    </w:p>
    <w:p w14:paraId="7BB8B8A1" w14:textId="77777777" w:rsidR="00197949" w:rsidRPr="00C543DD" w:rsidRDefault="00197949" w:rsidP="00197949">
      <w:pPr>
        <w:rPr>
          <w:sz w:val="28"/>
          <w:szCs w:val="28"/>
        </w:rPr>
      </w:pPr>
      <w:r w:rsidRPr="00C543DD">
        <w:rPr>
          <w:sz w:val="28"/>
          <w:szCs w:val="28"/>
        </w:rPr>
        <w:t xml:space="preserve">                                                    if(!empty($error) &amp;&amp; in_array('email', $error))</w:t>
      </w:r>
    </w:p>
    <w:p w14:paraId="788FF58A" w14:textId="77777777" w:rsidR="00197949" w:rsidRPr="00C543DD" w:rsidRDefault="00197949" w:rsidP="00197949">
      <w:pPr>
        <w:rPr>
          <w:sz w:val="28"/>
          <w:szCs w:val="28"/>
        </w:rPr>
      </w:pPr>
      <w:r w:rsidRPr="00C543DD">
        <w:rPr>
          <w:sz w:val="28"/>
          <w:szCs w:val="28"/>
        </w:rPr>
        <w:t xml:space="preserve">                                                    {</w:t>
      </w:r>
    </w:p>
    <w:p w14:paraId="45CBB57B" w14:textId="77777777" w:rsidR="00197949" w:rsidRPr="00C543DD" w:rsidRDefault="00197949" w:rsidP="00197949">
      <w:pPr>
        <w:rPr>
          <w:sz w:val="28"/>
          <w:szCs w:val="28"/>
        </w:rPr>
      </w:pPr>
      <w:r w:rsidRPr="00C543DD">
        <w:rPr>
          <w:sz w:val="28"/>
          <w:szCs w:val="28"/>
        </w:rPr>
        <w:t xml:space="preserve">                                                        echo "Mời nhập thông tin !";</w:t>
      </w:r>
    </w:p>
    <w:p w14:paraId="32FDFD63" w14:textId="77777777" w:rsidR="00197949" w:rsidRPr="00C543DD" w:rsidRDefault="00197949" w:rsidP="00197949">
      <w:pPr>
        <w:rPr>
          <w:sz w:val="28"/>
          <w:szCs w:val="28"/>
        </w:rPr>
      </w:pPr>
      <w:r w:rsidRPr="00C543DD">
        <w:rPr>
          <w:sz w:val="28"/>
          <w:szCs w:val="28"/>
        </w:rPr>
        <w:t xml:space="preserve">                                                    }</w:t>
      </w:r>
    </w:p>
    <w:p w14:paraId="54EE804D" w14:textId="77777777" w:rsidR="00197949" w:rsidRPr="00C543DD" w:rsidRDefault="00197949" w:rsidP="00197949">
      <w:pPr>
        <w:rPr>
          <w:sz w:val="28"/>
          <w:szCs w:val="28"/>
        </w:rPr>
      </w:pPr>
      <w:r w:rsidRPr="00C543DD">
        <w:rPr>
          <w:sz w:val="28"/>
          <w:szCs w:val="28"/>
        </w:rPr>
        <w:t xml:space="preserve">                                                ?&gt;</w:t>
      </w:r>
    </w:p>
    <w:p w14:paraId="5CBCF2CC" w14:textId="77777777" w:rsidR="00197949" w:rsidRPr="00C543DD" w:rsidRDefault="00197949" w:rsidP="00197949">
      <w:pPr>
        <w:rPr>
          <w:sz w:val="28"/>
          <w:szCs w:val="28"/>
        </w:rPr>
      </w:pPr>
      <w:r w:rsidRPr="00C543DD">
        <w:rPr>
          <w:sz w:val="28"/>
          <w:szCs w:val="28"/>
        </w:rPr>
        <w:t xml:space="preserve">                                             &lt;/span&gt;</w:t>
      </w:r>
    </w:p>
    <w:p w14:paraId="57BB5A5E" w14:textId="77777777" w:rsidR="00197949" w:rsidRPr="00C543DD" w:rsidRDefault="00197949" w:rsidP="00197949">
      <w:pPr>
        <w:rPr>
          <w:sz w:val="28"/>
          <w:szCs w:val="28"/>
        </w:rPr>
      </w:pPr>
      <w:r w:rsidRPr="00C543DD">
        <w:rPr>
          <w:sz w:val="28"/>
          <w:szCs w:val="28"/>
        </w:rPr>
        <w:t xml:space="preserve">                                        &lt;/div&gt;</w:t>
      </w:r>
    </w:p>
    <w:p w14:paraId="4986B552" w14:textId="77777777" w:rsidR="00197949" w:rsidRPr="00C543DD" w:rsidRDefault="00197949" w:rsidP="00197949">
      <w:pPr>
        <w:rPr>
          <w:sz w:val="28"/>
          <w:szCs w:val="28"/>
        </w:rPr>
      </w:pPr>
      <w:r w:rsidRPr="00C543DD">
        <w:rPr>
          <w:sz w:val="28"/>
          <w:szCs w:val="28"/>
        </w:rPr>
        <w:t xml:space="preserve">                                &lt;/div&gt; </w:t>
      </w:r>
    </w:p>
    <w:p w14:paraId="4FE6D737" w14:textId="77777777" w:rsidR="00197949" w:rsidRPr="00C543DD" w:rsidRDefault="00197949" w:rsidP="00197949">
      <w:pPr>
        <w:rPr>
          <w:sz w:val="28"/>
          <w:szCs w:val="28"/>
        </w:rPr>
      </w:pPr>
      <w:r w:rsidRPr="00C543DD">
        <w:rPr>
          <w:sz w:val="28"/>
          <w:szCs w:val="28"/>
        </w:rPr>
        <w:t xml:space="preserve">                               &lt;div class="control-group"&gt;</w:t>
      </w:r>
    </w:p>
    <w:p w14:paraId="65DB3D4F" w14:textId="77777777" w:rsidR="00197949" w:rsidRPr="00C543DD" w:rsidRDefault="00197949" w:rsidP="00197949">
      <w:pPr>
        <w:rPr>
          <w:sz w:val="28"/>
          <w:szCs w:val="28"/>
        </w:rPr>
      </w:pPr>
      <w:r w:rsidRPr="00C543DD">
        <w:rPr>
          <w:sz w:val="28"/>
          <w:szCs w:val="28"/>
        </w:rPr>
        <w:t xml:space="preserve">                                    &lt;div class="controls"&gt;</w:t>
      </w:r>
    </w:p>
    <w:p w14:paraId="26CBE1DB" w14:textId="77777777" w:rsidR="00197949" w:rsidRPr="00C543DD" w:rsidRDefault="00197949" w:rsidP="00197949">
      <w:pPr>
        <w:rPr>
          <w:sz w:val="28"/>
          <w:szCs w:val="28"/>
        </w:rPr>
      </w:pPr>
      <w:r w:rsidRPr="00C543DD">
        <w:rPr>
          <w:sz w:val="28"/>
          <w:szCs w:val="28"/>
        </w:rPr>
        <w:t xml:space="preserve">                                        &lt;button type="submit" class="btn-inverse"&gt;Đặt Vé&lt;/button&gt;      </w:t>
      </w:r>
    </w:p>
    <w:p w14:paraId="76A46672" w14:textId="77777777" w:rsidR="00197949" w:rsidRPr="00C543DD" w:rsidRDefault="00197949" w:rsidP="00197949">
      <w:pPr>
        <w:rPr>
          <w:sz w:val="28"/>
          <w:szCs w:val="28"/>
        </w:rPr>
      </w:pPr>
      <w:r w:rsidRPr="00C543DD">
        <w:rPr>
          <w:sz w:val="28"/>
          <w:szCs w:val="28"/>
        </w:rPr>
        <w:t xml:space="preserve">                                    &lt;/div&gt;</w:t>
      </w:r>
    </w:p>
    <w:p w14:paraId="1BFB2617" w14:textId="77777777" w:rsidR="00197949" w:rsidRPr="00C543DD" w:rsidRDefault="00197949" w:rsidP="00197949">
      <w:pPr>
        <w:rPr>
          <w:sz w:val="28"/>
          <w:szCs w:val="28"/>
        </w:rPr>
      </w:pPr>
      <w:r w:rsidRPr="00C543DD">
        <w:rPr>
          <w:sz w:val="28"/>
          <w:szCs w:val="28"/>
        </w:rPr>
        <w:t xml:space="preserve">                                &lt;/div&gt;</w:t>
      </w:r>
    </w:p>
    <w:p w14:paraId="0CF111CE" w14:textId="77777777" w:rsidR="00197949" w:rsidRPr="00C543DD" w:rsidRDefault="00197949" w:rsidP="00197949">
      <w:pPr>
        <w:rPr>
          <w:sz w:val="28"/>
          <w:szCs w:val="28"/>
        </w:rPr>
      </w:pPr>
      <w:r w:rsidRPr="00C543DD">
        <w:rPr>
          <w:sz w:val="28"/>
          <w:szCs w:val="28"/>
        </w:rPr>
        <w:t xml:space="preserve">                           &lt;/form&gt;</w:t>
      </w:r>
    </w:p>
    <w:p w14:paraId="1744D053" w14:textId="77777777" w:rsidR="00197949" w:rsidRPr="00C543DD" w:rsidRDefault="00197949" w:rsidP="00197949">
      <w:pPr>
        <w:rPr>
          <w:sz w:val="28"/>
          <w:szCs w:val="28"/>
        </w:rPr>
      </w:pPr>
      <w:r w:rsidRPr="00C543DD">
        <w:rPr>
          <w:sz w:val="28"/>
          <w:szCs w:val="28"/>
        </w:rPr>
        <w:t xml:space="preserve">                        &lt;/div&gt; </w:t>
      </w:r>
    </w:p>
    <w:p w14:paraId="45F8B461" w14:textId="77777777" w:rsidR="00197949" w:rsidRPr="00C543DD" w:rsidRDefault="00197949" w:rsidP="00197949">
      <w:pPr>
        <w:rPr>
          <w:sz w:val="28"/>
          <w:szCs w:val="28"/>
        </w:rPr>
      </w:pPr>
      <w:r w:rsidRPr="00C543DD">
        <w:rPr>
          <w:sz w:val="28"/>
          <w:szCs w:val="28"/>
        </w:rPr>
        <w:t xml:space="preserve">                &lt;/div&gt;</w:t>
      </w:r>
    </w:p>
    <w:p w14:paraId="712CB7DD" w14:textId="77777777" w:rsidR="00197949" w:rsidRPr="00C543DD" w:rsidRDefault="00197949" w:rsidP="00197949">
      <w:pPr>
        <w:rPr>
          <w:sz w:val="28"/>
          <w:szCs w:val="28"/>
        </w:rPr>
      </w:pPr>
      <w:r w:rsidRPr="00C543DD">
        <w:rPr>
          <w:sz w:val="28"/>
          <w:szCs w:val="28"/>
        </w:rPr>
        <w:t xml:space="preserve">                &lt;div class="span6"&gt;</w:t>
      </w:r>
    </w:p>
    <w:p w14:paraId="5B969630" w14:textId="77777777" w:rsidR="00197949" w:rsidRPr="00C543DD" w:rsidRDefault="00197949" w:rsidP="00197949">
      <w:pPr>
        <w:rPr>
          <w:sz w:val="28"/>
          <w:szCs w:val="28"/>
        </w:rPr>
      </w:pPr>
      <w:r w:rsidRPr="00C543DD">
        <w:rPr>
          <w:sz w:val="28"/>
          <w:szCs w:val="28"/>
        </w:rPr>
        <w:t xml:space="preserve">                  &lt;table class="table  table-responsive"&gt;</w:t>
      </w:r>
    </w:p>
    <w:p w14:paraId="3B0CA7D9" w14:textId="77777777" w:rsidR="00197949" w:rsidRPr="00C543DD" w:rsidRDefault="00197949" w:rsidP="00197949">
      <w:pPr>
        <w:rPr>
          <w:sz w:val="28"/>
          <w:szCs w:val="28"/>
        </w:rPr>
      </w:pPr>
      <w:r w:rsidRPr="00C543DD">
        <w:rPr>
          <w:sz w:val="28"/>
          <w:szCs w:val="28"/>
        </w:rPr>
        <w:t xml:space="preserve">                    &lt;thead&gt;</w:t>
      </w:r>
    </w:p>
    <w:p w14:paraId="6F9005B3" w14:textId="77777777" w:rsidR="00197949" w:rsidRPr="00C543DD" w:rsidRDefault="00197949" w:rsidP="00197949">
      <w:pPr>
        <w:rPr>
          <w:sz w:val="28"/>
          <w:szCs w:val="28"/>
        </w:rPr>
      </w:pPr>
      <w:r w:rsidRPr="00C543DD">
        <w:rPr>
          <w:sz w:val="28"/>
          <w:szCs w:val="28"/>
        </w:rPr>
        <w:t xml:space="preserve">                        &lt;tr class="text-white bg-light-green"&gt;</w:t>
      </w:r>
    </w:p>
    <w:p w14:paraId="03378404" w14:textId="77777777" w:rsidR="00197949" w:rsidRPr="00C543DD" w:rsidRDefault="00197949" w:rsidP="00197949">
      <w:pPr>
        <w:rPr>
          <w:sz w:val="28"/>
          <w:szCs w:val="28"/>
        </w:rPr>
      </w:pPr>
      <w:r w:rsidRPr="00C543DD">
        <w:rPr>
          <w:sz w:val="28"/>
          <w:szCs w:val="28"/>
        </w:rPr>
        <w:t xml:space="preserve">                            &lt;th&gt;Ga đi&lt;/th&gt;</w:t>
      </w:r>
    </w:p>
    <w:p w14:paraId="03D034CB" w14:textId="77777777" w:rsidR="00197949" w:rsidRPr="00C543DD" w:rsidRDefault="00197949" w:rsidP="00197949">
      <w:pPr>
        <w:rPr>
          <w:sz w:val="28"/>
          <w:szCs w:val="28"/>
        </w:rPr>
      </w:pPr>
      <w:r w:rsidRPr="00C543DD">
        <w:rPr>
          <w:sz w:val="28"/>
          <w:szCs w:val="28"/>
        </w:rPr>
        <w:t xml:space="preserve">                            &lt;th data-toggle="true"&gt;Ga đến&lt;/th&gt;</w:t>
      </w:r>
    </w:p>
    <w:p w14:paraId="65861115" w14:textId="77777777" w:rsidR="00197949" w:rsidRPr="00C543DD" w:rsidRDefault="00197949" w:rsidP="00197949">
      <w:pPr>
        <w:rPr>
          <w:sz w:val="28"/>
          <w:szCs w:val="28"/>
        </w:rPr>
      </w:pPr>
      <w:r w:rsidRPr="00C543DD">
        <w:rPr>
          <w:sz w:val="28"/>
          <w:szCs w:val="28"/>
        </w:rPr>
        <w:t xml:space="preserve">                            &lt;th&gt;Tên tàu&lt;/th&gt;</w:t>
      </w:r>
    </w:p>
    <w:p w14:paraId="634A5272" w14:textId="77777777" w:rsidR="00197949" w:rsidRPr="00C543DD" w:rsidRDefault="00197949" w:rsidP="00197949">
      <w:pPr>
        <w:rPr>
          <w:sz w:val="28"/>
          <w:szCs w:val="28"/>
        </w:rPr>
      </w:pPr>
      <w:r w:rsidRPr="00C543DD">
        <w:rPr>
          <w:sz w:val="28"/>
          <w:szCs w:val="28"/>
        </w:rPr>
        <w:t xml:space="preserve">                            &lt;th &gt;giờ xuất phát&lt;/th&gt;</w:t>
      </w:r>
    </w:p>
    <w:p w14:paraId="3549CBB0" w14:textId="77777777" w:rsidR="00197949" w:rsidRPr="00C543DD" w:rsidRDefault="00197949" w:rsidP="00197949">
      <w:pPr>
        <w:rPr>
          <w:sz w:val="28"/>
          <w:szCs w:val="28"/>
        </w:rPr>
      </w:pPr>
      <w:r w:rsidRPr="00C543DD">
        <w:rPr>
          <w:sz w:val="28"/>
          <w:szCs w:val="28"/>
        </w:rPr>
        <w:t xml:space="preserve">                            &lt;th &gt;toa&lt;/th&gt;</w:t>
      </w:r>
    </w:p>
    <w:p w14:paraId="6B17E478" w14:textId="77777777" w:rsidR="00197949" w:rsidRPr="00C543DD" w:rsidRDefault="00197949" w:rsidP="00197949">
      <w:pPr>
        <w:rPr>
          <w:sz w:val="28"/>
          <w:szCs w:val="28"/>
        </w:rPr>
      </w:pPr>
      <w:r w:rsidRPr="00C543DD">
        <w:rPr>
          <w:sz w:val="28"/>
          <w:szCs w:val="28"/>
        </w:rPr>
        <w:t xml:space="preserve">                            &lt;th &gt;ghế&lt;/th&gt;</w:t>
      </w:r>
    </w:p>
    <w:p w14:paraId="0EA4BF04" w14:textId="77777777" w:rsidR="00197949" w:rsidRPr="00C543DD" w:rsidRDefault="00197949" w:rsidP="00197949">
      <w:pPr>
        <w:rPr>
          <w:sz w:val="28"/>
          <w:szCs w:val="28"/>
        </w:rPr>
      </w:pPr>
      <w:r w:rsidRPr="00C543DD">
        <w:rPr>
          <w:sz w:val="28"/>
          <w:szCs w:val="28"/>
        </w:rPr>
        <w:t xml:space="preserve">                            &lt;th &gt;giá vé&lt;/th&gt;</w:t>
      </w:r>
    </w:p>
    <w:p w14:paraId="6140B3D3" w14:textId="77777777" w:rsidR="00197949" w:rsidRPr="00C543DD" w:rsidRDefault="00197949" w:rsidP="00197949">
      <w:pPr>
        <w:rPr>
          <w:sz w:val="28"/>
          <w:szCs w:val="28"/>
        </w:rPr>
      </w:pPr>
      <w:r w:rsidRPr="00C543DD">
        <w:rPr>
          <w:sz w:val="28"/>
          <w:szCs w:val="28"/>
        </w:rPr>
        <w:t xml:space="preserve">                        &lt;/tr&gt;</w:t>
      </w:r>
    </w:p>
    <w:p w14:paraId="0A3F8869" w14:textId="77777777" w:rsidR="00197949" w:rsidRPr="00C543DD" w:rsidRDefault="00197949" w:rsidP="00197949">
      <w:pPr>
        <w:rPr>
          <w:sz w:val="28"/>
          <w:szCs w:val="28"/>
        </w:rPr>
      </w:pPr>
      <w:r w:rsidRPr="00C543DD">
        <w:rPr>
          <w:sz w:val="28"/>
          <w:szCs w:val="28"/>
        </w:rPr>
        <w:lastRenderedPageBreak/>
        <w:t xml:space="preserve">                    &lt;/thead&gt; </w:t>
      </w:r>
    </w:p>
    <w:p w14:paraId="4260E70E" w14:textId="77777777" w:rsidR="00197949" w:rsidRPr="00C543DD" w:rsidRDefault="00197949" w:rsidP="00197949">
      <w:pPr>
        <w:rPr>
          <w:sz w:val="28"/>
          <w:szCs w:val="28"/>
        </w:rPr>
      </w:pPr>
      <w:r w:rsidRPr="00C543DD">
        <w:rPr>
          <w:sz w:val="28"/>
          <w:szCs w:val="28"/>
        </w:rPr>
        <w:t xml:space="preserve">                    &lt;?php </w:t>
      </w:r>
    </w:p>
    <w:p w14:paraId="1A8CE5CC" w14:textId="77777777" w:rsidR="00197949" w:rsidRPr="00C543DD" w:rsidRDefault="00197949" w:rsidP="00197949">
      <w:pPr>
        <w:rPr>
          <w:sz w:val="28"/>
          <w:szCs w:val="28"/>
        </w:rPr>
      </w:pPr>
      <w:r w:rsidRPr="00C543DD">
        <w:rPr>
          <w:sz w:val="28"/>
          <w:szCs w:val="28"/>
        </w:rPr>
        <w:t xml:space="preserve">                        </w:t>
      </w:r>
    </w:p>
    <w:p w14:paraId="2A587131" w14:textId="0EC55C5E" w:rsidR="00197949" w:rsidRPr="00C543DD" w:rsidRDefault="00197949" w:rsidP="00197949">
      <w:pPr>
        <w:rPr>
          <w:sz w:val="28"/>
          <w:szCs w:val="28"/>
        </w:rPr>
      </w:pPr>
      <w:r w:rsidRPr="00C543DD">
        <w:rPr>
          <w:sz w:val="28"/>
          <w:szCs w:val="28"/>
        </w:rPr>
        <w:t xml:space="preserve">                    $sql = "Select tau.tentau,tengadi,gaden.tenga,khoihanh,lichtrinh.id </w:t>
      </w:r>
      <w:r w:rsidR="00737E4D">
        <w:rPr>
          <w:sz w:val="28"/>
          <w:szCs w:val="28"/>
        </w:rPr>
        <w:t>Form</w:t>
      </w:r>
      <w:r w:rsidRPr="00C543DD">
        <w:rPr>
          <w:sz w:val="28"/>
          <w:szCs w:val="28"/>
        </w:rPr>
        <w:t xml:space="preserve"> lichtrinh,tau,gaden,gadi where lichtrinh.gadi_id = gadi.id and lichtrinh.gaden_id = gaden.id and lichtrinh.matau = tau.id and lichtrinh.id=$malichtrinh ";</w:t>
      </w:r>
    </w:p>
    <w:p w14:paraId="1DFB337A" w14:textId="77777777" w:rsidR="00197949" w:rsidRPr="00C543DD" w:rsidRDefault="00197949" w:rsidP="00197949">
      <w:pPr>
        <w:rPr>
          <w:sz w:val="28"/>
          <w:szCs w:val="28"/>
        </w:rPr>
      </w:pPr>
      <w:r w:rsidRPr="00C543DD">
        <w:rPr>
          <w:sz w:val="28"/>
          <w:szCs w:val="28"/>
        </w:rPr>
        <w:t xml:space="preserve">                       $rows=$db-&gt;query($sql);</w:t>
      </w:r>
    </w:p>
    <w:p w14:paraId="48F29E85" w14:textId="77777777" w:rsidR="00197949" w:rsidRPr="00C543DD" w:rsidRDefault="00197949" w:rsidP="00197949">
      <w:pPr>
        <w:rPr>
          <w:sz w:val="28"/>
          <w:szCs w:val="28"/>
        </w:rPr>
      </w:pPr>
      <w:r w:rsidRPr="00C543DD">
        <w:rPr>
          <w:sz w:val="28"/>
          <w:szCs w:val="28"/>
        </w:rPr>
        <w:t xml:space="preserve">                    foreach($rows as $r) </w:t>
      </w:r>
    </w:p>
    <w:p w14:paraId="1EB82DEF" w14:textId="77777777" w:rsidR="00197949" w:rsidRPr="00C543DD" w:rsidRDefault="00197949" w:rsidP="00197949">
      <w:pPr>
        <w:rPr>
          <w:sz w:val="28"/>
          <w:szCs w:val="28"/>
        </w:rPr>
      </w:pPr>
      <w:r w:rsidRPr="00C543DD">
        <w:rPr>
          <w:sz w:val="28"/>
          <w:szCs w:val="28"/>
        </w:rPr>
        <w:t xml:space="preserve">                    {                </w:t>
      </w:r>
    </w:p>
    <w:p w14:paraId="1AC6E698" w14:textId="77777777" w:rsidR="00197949" w:rsidRPr="00C543DD" w:rsidRDefault="00197949" w:rsidP="00197949">
      <w:pPr>
        <w:rPr>
          <w:sz w:val="28"/>
          <w:szCs w:val="28"/>
        </w:rPr>
      </w:pPr>
    </w:p>
    <w:p w14:paraId="5B89149B" w14:textId="77777777" w:rsidR="00197949" w:rsidRPr="00C543DD" w:rsidRDefault="00197949" w:rsidP="00197949">
      <w:pPr>
        <w:rPr>
          <w:sz w:val="28"/>
          <w:szCs w:val="28"/>
        </w:rPr>
      </w:pPr>
      <w:r w:rsidRPr="00C543DD">
        <w:rPr>
          <w:sz w:val="28"/>
          <w:szCs w:val="28"/>
        </w:rPr>
        <w:t xml:space="preserve">                    ?&gt;</w:t>
      </w:r>
    </w:p>
    <w:p w14:paraId="34E871C6" w14:textId="77777777" w:rsidR="00197949" w:rsidRPr="00C543DD" w:rsidRDefault="00197949" w:rsidP="00197949">
      <w:pPr>
        <w:rPr>
          <w:sz w:val="28"/>
          <w:szCs w:val="28"/>
        </w:rPr>
      </w:pPr>
      <w:r w:rsidRPr="00C543DD">
        <w:rPr>
          <w:sz w:val="28"/>
          <w:szCs w:val="28"/>
        </w:rPr>
        <w:t xml:space="preserve">                    &lt;tbody&gt;</w:t>
      </w:r>
    </w:p>
    <w:p w14:paraId="54618F3F" w14:textId="77777777" w:rsidR="00197949" w:rsidRPr="00C543DD" w:rsidRDefault="00197949" w:rsidP="00197949">
      <w:pPr>
        <w:rPr>
          <w:sz w:val="28"/>
          <w:szCs w:val="28"/>
        </w:rPr>
      </w:pPr>
      <w:r w:rsidRPr="00C543DD">
        <w:rPr>
          <w:sz w:val="28"/>
          <w:szCs w:val="28"/>
        </w:rPr>
        <w:t xml:space="preserve">                        &lt;form method="get" action="thongtin.php"&gt;</w:t>
      </w:r>
    </w:p>
    <w:p w14:paraId="3DC14751" w14:textId="77777777" w:rsidR="00197949" w:rsidRPr="00C543DD" w:rsidRDefault="00197949" w:rsidP="00197949">
      <w:pPr>
        <w:rPr>
          <w:sz w:val="28"/>
          <w:szCs w:val="28"/>
        </w:rPr>
      </w:pPr>
      <w:r w:rsidRPr="00C543DD">
        <w:rPr>
          <w:sz w:val="28"/>
          <w:szCs w:val="28"/>
        </w:rPr>
        <w:t xml:space="preserve">                         &lt;tr class="route-row532"&gt;</w:t>
      </w:r>
    </w:p>
    <w:p w14:paraId="3AD9C9B0" w14:textId="77777777" w:rsidR="00197949" w:rsidRPr="00C543DD" w:rsidRDefault="00197949" w:rsidP="00197949">
      <w:pPr>
        <w:rPr>
          <w:sz w:val="28"/>
          <w:szCs w:val="28"/>
        </w:rPr>
      </w:pPr>
      <w:r w:rsidRPr="00C543DD">
        <w:rPr>
          <w:sz w:val="28"/>
          <w:szCs w:val="28"/>
        </w:rPr>
        <w:t xml:space="preserve">                            &lt;td&gt;&lt;?php echo $r[1]; ?&gt;&lt;/td&gt;</w:t>
      </w:r>
    </w:p>
    <w:p w14:paraId="501B47EB" w14:textId="77777777" w:rsidR="00197949" w:rsidRPr="00C543DD" w:rsidRDefault="00197949" w:rsidP="00197949">
      <w:pPr>
        <w:rPr>
          <w:sz w:val="28"/>
          <w:szCs w:val="28"/>
        </w:rPr>
      </w:pPr>
      <w:r w:rsidRPr="00C543DD">
        <w:rPr>
          <w:sz w:val="28"/>
          <w:szCs w:val="28"/>
        </w:rPr>
        <w:t xml:space="preserve">                            &lt;td&gt;&lt;?php echo $r[2]; ?&gt;&lt;/td&gt;</w:t>
      </w:r>
    </w:p>
    <w:p w14:paraId="41A2DA30" w14:textId="77777777" w:rsidR="00197949" w:rsidRPr="00C543DD" w:rsidRDefault="00197949" w:rsidP="00197949">
      <w:pPr>
        <w:rPr>
          <w:sz w:val="28"/>
          <w:szCs w:val="28"/>
        </w:rPr>
      </w:pPr>
      <w:r w:rsidRPr="00C543DD">
        <w:rPr>
          <w:sz w:val="28"/>
          <w:szCs w:val="28"/>
        </w:rPr>
        <w:t xml:space="preserve">                            &lt;td&gt;&lt;?php echo $r[0]; ?&gt;&lt;/td&gt;</w:t>
      </w:r>
    </w:p>
    <w:p w14:paraId="1F9938C8" w14:textId="77777777" w:rsidR="00197949" w:rsidRPr="00C543DD" w:rsidRDefault="00197949" w:rsidP="00197949">
      <w:pPr>
        <w:rPr>
          <w:sz w:val="28"/>
          <w:szCs w:val="28"/>
        </w:rPr>
      </w:pPr>
      <w:r w:rsidRPr="00C543DD">
        <w:rPr>
          <w:sz w:val="28"/>
          <w:szCs w:val="28"/>
        </w:rPr>
        <w:t xml:space="preserve">                            &lt;td&gt;&lt;?php echo $r[3]; ?&gt;&lt;/td&gt;</w:t>
      </w:r>
    </w:p>
    <w:p w14:paraId="54242639" w14:textId="77777777" w:rsidR="00197949" w:rsidRPr="00C543DD" w:rsidRDefault="00197949" w:rsidP="00197949">
      <w:pPr>
        <w:rPr>
          <w:sz w:val="28"/>
          <w:szCs w:val="28"/>
        </w:rPr>
      </w:pPr>
      <w:r w:rsidRPr="00C543DD">
        <w:rPr>
          <w:sz w:val="28"/>
          <w:szCs w:val="28"/>
        </w:rPr>
        <w:t xml:space="preserve">                            &lt;td&gt;&lt;?php echo $matoa; ?&gt;&lt;/td&gt;</w:t>
      </w:r>
    </w:p>
    <w:p w14:paraId="09DB432F" w14:textId="77777777" w:rsidR="00197949" w:rsidRPr="00C543DD" w:rsidRDefault="00197949" w:rsidP="00197949">
      <w:pPr>
        <w:rPr>
          <w:sz w:val="28"/>
          <w:szCs w:val="28"/>
        </w:rPr>
      </w:pPr>
      <w:r w:rsidRPr="00C543DD">
        <w:rPr>
          <w:sz w:val="28"/>
          <w:szCs w:val="28"/>
        </w:rPr>
        <w:t xml:space="preserve">                            &lt;td style="text-align: center;"&gt;&lt;?php echo $soghe; ?&gt;&lt;/td&gt;</w:t>
      </w:r>
    </w:p>
    <w:p w14:paraId="3BAD19D2" w14:textId="6A9C74A8" w:rsidR="00197949" w:rsidRPr="00C543DD" w:rsidRDefault="00197949" w:rsidP="00197949">
      <w:pPr>
        <w:rPr>
          <w:sz w:val="28"/>
          <w:szCs w:val="28"/>
        </w:rPr>
      </w:pPr>
      <w:r w:rsidRPr="00C543DD">
        <w:rPr>
          <w:sz w:val="28"/>
          <w:szCs w:val="28"/>
        </w:rPr>
        <w:t xml:space="preserve">                            &lt;td style="text-align: center;"&gt;</w:t>
      </w:r>
      <w:r w:rsidR="004966CE">
        <w:rPr>
          <w:sz w:val="28"/>
          <w:szCs w:val="28"/>
        </w:rPr>
        <w:t>200</w:t>
      </w:r>
      <w:r w:rsidRPr="00C543DD">
        <w:rPr>
          <w:sz w:val="28"/>
          <w:szCs w:val="28"/>
        </w:rPr>
        <w:t xml:space="preserve"> 000 VND&lt;/td&gt;</w:t>
      </w:r>
    </w:p>
    <w:p w14:paraId="7AC46C85" w14:textId="77777777" w:rsidR="00197949" w:rsidRPr="00C543DD" w:rsidRDefault="00197949" w:rsidP="00197949">
      <w:pPr>
        <w:rPr>
          <w:sz w:val="28"/>
          <w:szCs w:val="28"/>
        </w:rPr>
      </w:pPr>
      <w:r w:rsidRPr="00C543DD">
        <w:rPr>
          <w:sz w:val="28"/>
          <w:szCs w:val="28"/>
        </w:rPr>
        <w:t xml:space="preserve">                    </w:t>
      </w:r>
    </w:p>
    <w:p w14:paraId="5C842559" w14:textId="77777777" w:rsidR="00197949" w:rsidRPr="00C543DD" w:rsidRDefault="00197949" w:rsidP="00197949">
      <w:pPr>
        <w:rPr>
          <w:sz w:val="28"/>
          <w:szCs w:val="28"/>
        </w:rPr>
      </w:pPr>
      <w:r w:rsidRPr="00C543DD">
        <w:rPr>
          <w:sz w:val="28"/>
          <w:szCs w:val="28"/>
        </w:rPr>
        <w:t xml:space="preserve">                          </w:t>
      </w:r>
    </w:p>
    <w:p w14:paraId="5499AB10" w14:textId="77777777" w:rsidR="00197949" w:rsidRPr="00C543DD" w:rsidRDefault="00197949" w:rsidP="00197949">
      <w:pPr>
        <w:rPr>
          <w:sz w:val="28"/>
          <w:szCs w:val="28"/>
        </w:rPr>
      </w:pPr>
      <w:r w:rsidRPr="00C543DD">
        <w:rPr>
          <w:sz w:val="28"/>
          <w:szCs w:val="28"/>
        </w:rPr>
        <w:t xml:space="preserve">                        &lt;/tr&gt;</w:t>
      </w:r>
    </w:p>
    <w:p w14:paraId="26445596" w14:textId="77777777" w:rsidR="00197949" w:rsidRPr="00C543DD" w:rsidRDefault="00197949" w:rsidP="00197949">
      <w:pPr>
        <w:rPr>
          <w:sz w:val="28"/>
          <w:szCs w:val="28"/>
        </w:rPr>
      </w:pPr>
      <w:r w:rsidRPr="00C543DD">
        <w:rPr>
          <w:sz w:val="28"/>
          <w:szCs w:val="28"/>
        </w:rPr>
        <w:t xml:space="preserve">                       </w:t>
      </w:r>
    </w:p>
    <w:p w14:paraId="26942DFD" w14:textId="77777777" w:rsidR="00197949" w:rsidRPr="00C543DD" w:rsidRDefault="00197949" w:rsidP="00197949">
      <w:pPr>
        <w:rPr>
          <w:sz w:val="28"/>
          <w:szCs w:val="28"/>
        </w:rPr>
      </w:pPr>
      <w:r w:rsidRPr="00C543DD">
        <w:rPr>
          <w:sz w:val="28"/>
          <w:szCs w:val="28"/>
        </w:rPr>
        <w:t xml:space="preserve">                        &lt;/tbody&gt; </w:t>
      </w:r>
    </w:p>
    <w:p w14:paraId="1DB51C3A" w14:textId="77777777" w:rsidR="00197949" w:rsidRPr="00C543DD" w:rsidRDefault="00197949" w:rsidP="00197949">
      <w:pPr>
        <w:rPr>
          <w:sz w:val="28"/>
          <w:szCs w:val="28"/>
        </w:rPr>
      </w:pPr>
      <w:r w:rsidRPr="00C543DD">
        <w:rPr>
          <w:sz w:val="28"/>
          <w:szCs w:val="28"/>
        </w:rPr>
        <w:t xml:space="preserve">                &lt;/table&gt;</w:t>
      </w:r>
    </w:p>
    <w:p w14:paraId="4808A454" w14:textId="77777777" w:rsidR="00197949" w:rsidRPr="00C543DD" w:rsidRDefault="00197949" w:rsidP="00197949">
      <w:pPr>
        <w:rPr>
          <w:sz w:val="28"/>
          <w:szCs w:val="28"/>
        </w:rPr>
      </w:pPr>
      <w:r w:rsidRPr="00C543DD">
        <w:rPr>
          <w:sz w:val="28"/>
          <w:szCs w:val="28"/>
        </w:rPr>
        <w:t xml:space="preserve">                &lt;/div&gt;</w:t>
      </w:r>
    </w:p>
    <w:p w14:paraId="0E94FA64" w14:textId="77777777" w:rsidR="00197949" w:rsidRPr="00C543DD" w:rsidRDefault="00197949" w:rsidP="00197949">
      <w:pPr>
        <w:rPr>
          <w:sz w:val="28"/>
          <w:szCs w:val="28"/>
        </w:rPr>
      </w:pPr>
      <w:r w:rsidRPr="00C543DD">
        <w:rPr>
          <w:sz w:val="28"/>
          <w:szCs w:val="28"/>
        </w:rPr>
        <w:t xml:space="preserve">             &lt;/div&gt;</w:t>
      </w:r>
    </w:p>
    <w:p w14:paraId="045699EF" w14:textId="77777777" w:rsidR="00197949" w:rsidRPr="00C543DD" w:rsidRDefault="00197949" w:rsidP="00197949">
      <w:pPr>
        <w:rPr>
          <w:sz w:val="28"/>
          <w:szCs w:val="28"/>
        </w:rPr>
      </w:pPr>
      <w:r w:rsidRPr="00C543DD">
        <w:rPr>
          <w:sz w:val="28"/>
          <w:szCs w:val="28"/>
        </w:rPr>
        <w:t xml:space="preserve"> &lt;?php }</w:t>
      </w:r>
    </w:p>
    <w:p w14:paraId="1C74F104" w14:textId="02455ED0" w:rsidR="00B07B80" w:rsidRPr="00C92FBD" w:rsidRDefault="00197949" w:rsidP="00C92FBD">
      <w:pPr>
        <w:jc w:val="center"/>
        <w:rPr>
          <w:b/>
          <w:sz w:val="28"/>
          <w:szCs w:val="28"/>
        </w:rPr>
      </w:pPr>
      <w:r w:rsidRPr="00C543DD">
        <w:rPr>
          <w:sz w:val="28"/>
          <w:szCs w:val="28"/>
        </w:rPr>
        <w:t>?&gt;</w:t>
      </w:r>
      <w:r w:rsidRPr="00C543DD">
        <w:rPr>
          <w:b/>
          <w:sz w:val="28"/>
          <w:szCs w:val="28"/>
        </w:rPr>
        <w:br w:type="page"/>
      </w:r>
      <w:r w:rsidR="008F4342">
        <w:rPr>
          <w:b/>
          <w:sz w:val="36"/>
          <w:szCs w:val="26"/>
        </w:rPr>
        <w:lastRenderedPageBreak/>
        <w:t>KẾT LUẬN</w:t>
      </w:r>
    </w:p>
    <w:p w14:paraId="2B9033C3" w14:textId="73A41502" w:rsidR="00D20092" w:rsidRPr="00C84174" w:rsidRDefault="00D20092" w:rsidP="00291E82">
      <w:pPr>
        <w:spacing w:before="240" w:line="312" w:lineRule="auto"/>
        <w:ind w:firstLine="540"/>
        <w:jc w:val="both"/>
        <w:rPr>
          <w:sz w:val="28"/>
        </w:rPr>
      </w:pPr>
      <w:r w:rsidRPr="00C84174">
        <w:rPr>
          <w:sz w:val="28"/>
        </w:rPr>
        <w:t xml:space="preserve">Xây dựng website </w:t>
      </w:r>
      <w:r>
        <w:rPr>
          <w:sz w:val="28"/>
        </w:rPr>
        <w:t>quản lý</w:t>
      </w:r>
      <w:r w:rsidRPr="00C84174">
        <w:rPr>
          <w:sz w:val="28"/>
        </w:rPr>
        <w:t xml:space="preserve"> </w:t>
      </w:r>
      <w:r w:rsidR="00700DC8" w:rsidRPr="00700DC8">
        <w:rPr>
          <w:bCs/>
          <w:sz w:val="26"/>
          <w:szCs w:val="26"/>
        </w:rPr>
        <w:t>bán vé tàu</w:t>
      </w:r>
      <w:r w:rsidR="00700DC8" w:rsidRPr="00700DC8">
        <w:rPr>
          <w:b/>
          <w:sz w:val="26"/>
          <w:szCs w:val="26"/>
          <w:lang w:val="vi-VN"/>
        </w:rPr>
        <w:t xml:space="preserve"> </w:t>
      </w:r>
      <w:r w:rsidRPr="00C84174">
        <w:rPr>
          <w:sz w:val="28"/>
        </w:rPr>
        <w:t>là một đề tài rất hay và</w:t>
      </w:r>
      <w:r>
        <w:rPr>
          <w:sz w:val="28"/>
        </w:rPr>
        <w:t xml:space="preserve"> ứng dụng</w:t>
      </w:r>
      <w:r w:rsidRPr="00C84174">
        <w:rPr>
          <w:sz w:val="28"/>
        </w:rPr>
        <w:t xml:space="preserve"> thực tế</w:t>
      </w:r>
      <w:r>
        <w:rPr>
          <w:sz w:val="28"/>
        </w:rPr>
        <w:t xml:space="preserve"> hiện nay</w:t>
      </w:r>
      <w:r w:rsidRPr="00C84174">
        <w:rPr>
          <w:sz w:val="28"/>
        </w:rPr>
        <w:t>.</w:t>
      </w:r>
      <w:r>
        <w:rPr>
          <w:sz w:val="28"/>
        </w:rPr>
        <w:t xml:space="preserve"> </w:t>
      </w:r>
      <w:r w:rsidRPr="00C84174">
        <w:rPr>
          <w:sz w:val="28"/>
        </w:rPr>
        <w:t>Trong quá trình thực hiện đề tài</w:t>
      </w:r>
      <w:r>
        <w:rPr>
          <w:sz w:val="28"/>
        </w:rPr>
        <w:t>,</w:t>
      </w:r>
      <w:r w:rsidRPr="00C84174">
        <w:rPr>
          <w:sz w:val="28"/>
        </w:rPr>
        <w:t xml:space="preserve"> </w:t>
      </w:r>
      <w:r>
        <w:rPr>
          <w:sz w:val="28"/>
        </w:rPr>
        <w:t>e</w:t>
      </w:r>
      <w:r w:rsidRPr="00C84174">
        <w:rPr>
          <w:sz w:val="28"/>
        </w:rPr>
        <w:t>m đã tiếp thu được nhiều kiến thức bổ ích cũng như nắm bắt được quá trình và các kỹ năng để tạo ra một sản phẩm phần mềm.</w:t>
      </w:r>
    </w:p>
    <w:p w14:paraId="561E96E8" w14:textId="77777777" w:rsidR="00D20092" w:rsidRPr="00C84174" w:rsidRDefault="00D20092" w:rsidP="00291E82">
      <w:pPr>
        <w:spacing w:before="240" w:line="312" w:lineRule="auto"/>
        <w:ind w:firstLine="540"/>
        <w:jc w:val="both"/>
        <w:rPr>
          <w:sz w:val="28"/>
          <w:szCs w:val="28"/>
        </w:rPr>
      </w:pPr>
      <w:r w:rsidRPr="00C84174">
        <w:rPr>
          <w:sz w:val="28"/>
        </w:rPr>
        <w:t xml:space="preserve">Tuy nhiên, do trình độ và thời gian có hạn nên </w:t>
      </w:r>
      <w:bookmarkStart w:id="1" w:name="_Toc259659005"/>
      <w:r w:rsidRPr="00C84174">
        <w:rPr>
          <w:sz w:val="28"/>
          <w:szCs w:val="28"/>
        </w:rPr>
        <w:t xml:space="preserve">Đồ án tốt nghiệp của em </w:t>
      </w:r>
      <w:r>
        <w:rPr>
          <w:sz w:val="28"/>
          <w:szCs w:val="28"/>
        </w:rPr>
        <w:t xml:space="preserve">đã </w:t>
      </w:r>
      <w:r w:rsidRPr="00C84174">
        <w:rPr>
          <w:sz w:val="28"/>
          <w:szCs w:val="28"/>
        </w:rPr>
        <w:t>hoàn thành được một số kết quả nhất định cũng như chỉ ra cho em thấy một số những vướng mắc mà em chưa làm được. Qua đó giúp em sẽ có những định hướng phát triển cho website của mình.</w:t>
      </w:r>
      <w:bookmarkEnd w:id="1"/>
    </w:p>
    <w:p w14:paraId="6E901EAA" w14:textId="77777777" w:rsidR="00D20092" w:rsidRPr="00C84174" w:rsidRDefault="00D20092" w:rsidP="00203778">
      <w:pPr>
        <w:numPr>
          <w:ilvl w:val="0"/>
          <w:numId w:val="35"/>
        </w:numPr>
        <w:spacing w:before="240" w:line="312" w:lineRule="auto"/>
        <w:jc w:val="both"/>
        <w:rPr>
          <w:b/>
          <w:bCs/>
          <w:i/>
          <w:iCs/>
          <w:sz w:val="28"/>
          <w:szCs w:val="28"/>
        </w:rPr>
      </w:pPr>
      <w:bookmarkStart w:id="2" w:name="_Toc259659006"/>
      <w:r w:rsidRPr="00C84174">
        <w:rPr>
          <w:b/>
          <w:bCs/>
          <w:i/>
          <w:iCs/>
          <w:sz w:val="28"/>
          <w:szCs w:val="28"/>
        </w:rPr>
        <w:t>Kết quả đạt được</w:t>
      </w:r>
      <w:bookmarkEnd w:id="2"/>
    </w:p>
    <w:p w14:paraId="29F55E8A" w14:textId="77777777" w:rsidR="00D20092" w:rsidRPr="00C84174" w:rsidRDefault="00D20092" w:rsidP="00291E82">
      <w:pPr>
        <w:spacing w:before="240" w:line="312" w:lineRule="auto"/>
        <w:ind w:firstLine="540"/>
        <w:jc w:val="both"/>
        <w:rPr>
          <w:sz w:val="28"/>
          <w:szCs w:val="28"/>
        </w:rPr>
      </w:pPr>
      <w:r w:rsidRPr="00C84174">
        <w:rPr>
          <w:sz w:val="28"/>
          <w:szCs w:val="28"/>
        </w:rPr>
        <w:t xml:space="preserve">- Hiểu biết về </w:t>
      </w:r>
      <w:r>
        <w:rPr>
          <w:sz w:val="28"/>
          <w:szCs w:val="28"/>
        </w:rPr>
        <w:t>c</w:t>
      </w:r>
      <w:r w:rsidRPr="00C84174">
        <w:rPr>
          <w:sz w:val="28"/>
          <w:szCs w:val="28"/>
        </w:rPr>
        <w:t xml:space="preserve">ông nghệ xây dựng website </w:t>
      </w:r>
      <w:r>
        <w:rPr>
          <w:sz w:val="28"/>
          <w:szCs w:val="28"/>
        </w:rPr>
        <w:t>quản lý</w:t>
      </w:r>
      <w:r w:rsidRPr="00C84174">
        <w:rPr>
          <w:sz w:val="28"/>
          <w:szCs w:val="28"/>
        </w:rPr>
        <w:t>.</w:t>
      </w:r>
    </w:p>
    <w:p w14:paraId="4538947F" w14:textId="77777777" w:rsidR="00D20092" w:rsidRPr="00C84174" w:rsidRDefault="00D20092" w:rsidP="00291E82">
      <w:pPr>
        <w:spacing w:before="240" w:line="312" w:lineRule="auto"/>
        <w:ind w:firstLine="540"/>
        <w:jc w:val="both"/>
        <w:rPr>
          <w:sz w:val="28"/>
          <w:szCs w:val="28"/>
        </w:rPr>
      </w:pPr>
      <w:bookmarkStart w:id="3" w:name="_Toc259659008"/>
      <w:r w:rsidRPr="00C84174">
        <w:rPr>
          <w:sz w:val="28"/>
          <w:szCs w:val="28"/>
        </w:rPr>
        <w:t>-  Biết phân tích hệ thống và thiết kế cơ sở dữ liệu cho website</w:t>
      </w:r>
      <w:bookmarkEnd w:id="3"/>
      <w:r w:rsidRPr="00C84174">
        <w:rPr>
          <w:sz w:val="28"/>
          <w:szCs w:val="28"/>
        </w:rPr>
        <w:t>.</w:t>
      </w:r>
    </w:p>
    <w:p w14:paraId="26A5A71A" w14:textId="77777777" w:rsidR="00D20092" w:rsidRPr="00C84174" w:rsidRDefault="00D20092" w:rsidP="00291E82">
      <w:pPr>
        <w:spacing w:before="240" w:line="312" w:lineRule="auto"/>
        <w:ind w:firstLine="540"/>
        <w:jc w:val="both"/>
        <w:rPr>
          <w:sz w:val="28"/>
          <w:szCs w:val="28"/>
        </w:rPr>
      </w:pPr>
      <w:bookmarkStart w:id="4" w:name="_Toc259659009"/>
      <w:r w:rsidRPr="00C84174">
        <w:rPr>
          <w:sz w:val="28"/>
          <w:szCs w:val="28"/>
        </w:rPr>
        <w:t xml:space="preserve">-  Xây dựng được website </w:t>
      </w:r>
      <w:r>
        <w:rPr>
          <w:sz w:val="28"/>
          <w:szCs w:val="28"/>
        </w:rPr>
        <w:t>quản lý</w:t>
      </w:r>
      <w:r w:rsidRPr="00C84174">
        <w:rPr>
          <w:sz w:val="28"/>
          <w:szCs w:val="28"/>
        </w:rPr>
        <w:t xml:space="preserve"> theo đúng yêu cầu của đề tài đã lựa chọn.</w:t>
      </w:r>
      <w:bookmarkEnd w:id="4"/>
    </w:p>
    <w:p w14:paraId="3C08578E" w14:textId="77777777" w:rsidR="00D20092" w:rsidRPr="00C84174" w:rsidRDefault="00D20092" w:rsidP="00291E82">
      <w:pPr>
        <w:spacing w:before="240" w:line="312" w:lineRule="auto"/>
        <w:ind w:firstLine="540"/>
        <w:jc w:val="both"/>
        <w:rPr>
          <w:sz w:val="28"/>
          <w:szCs w:val="28"/>
        </w:rPr>
      </w:pPr>
      <w:bookmarkStart w:id="5" w:name="_Toc259659010"/>
      <w:r w:rsidRPr="00C84174">
        <w:rPr>
          <w:sz w:val="28"/>
          <w:szCs w:val="28"/>
        </w:rPr>
        <w:t>-  Cài đặt và kiểm thử được hệ thống. Hệ thống chạy tương đối ổn định.</w:t>
      </w:r>
      <w:bookmarkEnd w:id="5"/>
      <w:r w:rsidRPr="00C84174">
        <w:rPr>
          <w:sz w:val="28"/>
          <w:szCs w:val="28"/>
        </w:rPr>
        <w:t xml:space="preserve"> </w:t>
      </w:r>
    </w:p>
    <w:p w14:paraId="2713A486" w14:textId="77777777" w:rsidR="00D20092" w:rsidRPr="00C84174" w:rsidRDefault="00D20092" w:rsidP="00203778">
      <w:pPr>
        <w:numPr>
          <w:ilvl w:val="0"/>
          <w:numId w:val="39"/>
        </w:numPr>
        <w:spacing w:before="240" w:line="312" w:lineRule="auto"/>
        <w:jc w:val="both"/>
        <w:rPr>
          <w:b/>
          <w:bCs/>
          <w:i/>
          <w:iCs/>
          <w:sz w:val="28"/>
          <w:szCs w:val="28"/>
        </w:rPr>
      </w:pPr>
      <w:bookmarkStart w:id="6" w:name="_Toc259659011"/>
      <w:r w:rsidRPr="00C84174">
        <w:rPr>
          <w:b/>
          <w:bCs/>
          <w:i/>
          <w:iCs/>
          <w:sz w:val="28"/>
          <w:szCs w:val="28"/>
        </w:rPr>
        <w:t>Những vấn đề chưa làm được</w:t>
      </w:r>
      <w:bookmarkEnd w:id="6"/>
    </w:p>
    <w:p w14:paraId="379B7C86" w14:textId="77777777" w:rsidR="00D20092" w:rsidRPr="00C84174" w:rsidRDefault="00D20092" w:rsidP="00291E82">
      <w:pPr>
        <w:spacing w:before="240" w:line="312" w:lineRule="auto"/>
        <w:ind w:firstLine="540"/>
        <w:jc w:val="both"/>
        <w:rPr>
          <w:sz w:val="28"/>
          <w:szCs w:val="28"/>
        </w:rPr>
      </w:pPr>
      <w:bookmarkStart w:id="7" w:name="_Toc259659012"/>
      <w:r>
        <w:rPr>
          <w:sz w:val="28"/>
          <w:szCs w:val="28"/>
        </w:rPr>
        <w:t xml:space="preserve">- </w:t>
      </w:r>
      <w:r w:rsidRPr="00C84174">
        <w:rPr>
          <w:sz w:val="28"/>
          <w:szCs w:val="28"/>
        </w:rPr>
        <w:t>Chưa giải quyết tốt vấn đề thanh toán</w:t>
      </w:r>
      <w:bookmarkEnd w:id="7"/>
    </w:p>
    <w:p w14:paraId="63050455" w14:textId="77777777" w:rsidR="00D20092" w:rsidRPr="00C84174" w:rsidRDefault="00D20092" w:rsidP="00291E82">
      <w:pPr>
        <w:spacing w:before="240" w:line="312" w:lineRule="auto"/>
        <w:ind w:firstLine="540"/>
        <w:jc w:val="both"/>
        <w:rPr>
          <w:sz w:val="28"/>
          <w:szCs w:val="28"/>
        </w:rPr>
      </w:pPr>
      <w:bookmarkStart w:id="8" w:name="_Toc259659013"/>
      <w:r w:rsidRPr="00C84174">
        <w:rPr>
          <w:sz w:val="28"/>
          <w:szCs w:val="28"/>
        </w:rPr>
        <w:t>-  Các chức năng chưa thực sự tối ưu.</w:t>
      </w:r>
      <w:bookmarkEnd w:id="8"/>
    </w:p>
    <w:p w14:paraId="5284210C" w14:textId="77777777" w:rsidR="00D20092" w:rsidRPr="00C84174" w:rsidRDefault="00D20092" w:rsidP="00203778">
      <w:pPr>
        <w:numPr>
          <w:ilvl w:val="0"/>
          <w:numId w:val="38"/>
        </w:numPr>
        <w:spacing w:before="240" w:line="312" w:lineRule="auto"/>
        <w:jc w:val="both"/>
        <w:rPr>
          <w:b/>
          <w:bCs/>
          <w:i/>
          <w:iCs/>
          <w:sz w:val="28"/>
          <w:szCs w:val="28"/>
        </w:rPr>
      </w:pPr>
      <w:bookmarkStart w:id="9" w:name="_Toc259659014"/>
      <w:r w:rsidRPr="00C84174">
        <w:rPr>
          <w:b/>
          <w:bCs/>
          <w:i/>
          <w:iCs/>
          <w:sz w:val="28"/>
          <w:szCs w:val="28"/>
        </w:rPr>
        <w:t>Định hướng phát triển</w:t>
      </w:r>
      <w:bookmarkEnd w:id="9"/>
    </w:p>
    <w:p w14:paraId="31F49FFA" w14:textId="77777777" w:rsidR="00D20092" w:rsidRPr="00C84174" w:rsidRDefault="00D20092" w:rsidP="00291E82">
      <w:pPr>
        <w:spacing w:before="240" w:line="312" w:lineRule="auto"/>
        <w:ind w:firstLine="540"/>
        <w:jc w:val="both"/>
        <w:rPr>
          <w:sz w:val="28"/>
          <w:szCs w:val="28"/>
        </w:rPr>
      </w:pPr>
      <w:bookmarkStart w:id="10" w:name="_Toc259659015"/>
      <w:r w:rsidRPr="00C84174">
        <w:rPr>
          <w:sz w:val="28"/>
          <w:szCs w:val="28"/>
        </w:rPr>
        <w:t>-  Giải quyết nốt các vấn đề còn vướng mắc như thanh toán, hoàn thiện các chức năng, …</w:t>
      </w:r>
      <w:bookmarkEnd w:id="10"/>
    </w:p>
    <w:p w14:paraId="10AA12C3" w14:textId="77777777" w:rsidR="00D20092" w:rsidRPr="00C84174" w:rsidRDefault="00D20092" w:rsidP="00291E82">
      <w:pPr>
        <w:spacing w:before="240" w:line="312" w:lineRule="auto"/>
        <w:ind w:firstLine="434"/>
        <w:jc w:val="both"/>
        <w:rPr>
          <w:sz w:val="28"/>
          <w:szCs w:val="28"/>
        </w:rPr>
      </w:pPr>
      <w:bookmarkStart w:id="11" w:name="_Toc259659016"/>
      <w:r w:rsidRPr="00C84174">
        <w:rPr>
          <w:sz w:val="28"/>
          <w:szCs w:val="28"/>
        </w:rPr>
        <w:t>-  Mở rộng và nâng cấp chương trình để có thể đưa vào ứng dụng trong thực tế.</w:t>
      </w:r>
      <w:bookmarkEnd w:id="11"/>
    </w:p>
    <w:p w14:paraId="3F879E46" w14:textId="2A5EE7C5" w:rsidR="00E6065D" w:rsidRPr="00C84174" w:rsidRDefault="00E6065D" w:rsidP="00291E82">
      <w:pPr>
        <w:spacing w:line="312" w:lineRule="auto"/>
        <w:ind w:firstLine="540"/>
        <w:jc w:val="both"/>
        <w:outlineLvl w:val="0"/>
        <w:rPr>
          <w:b/>
          <w:bCs/>
          <w:i/>
          <w:iCs/>
          <w:sz w:val="28"/>
          <w:szCs w:val="28"/>
        </w:rPr>
      </w:pPr>
      <w:r w:rsidRPr="00C84174">
        <w:rPr>
          <w:bCs/>
          <w:iCs/>
          <w:sz w:val="28"/>
          <w:szCs w:val="28"/>
        </w:rPr>
        <w:t xml:space="preserve"> </w:t>
      </w:r>
    </w:p>
    <w:p w14:paraId="06545F79" w14:textId="77777777" w:rsidR="008F4342" w:rsidRPr="008F4342" w:rsidRDefault="008F4342" w:rsidP="008F4342">
      <w:pPr>
        <w:rPr>
          <w:sz w:val="26"/>
          <w:szCs w:val="26"/>
        </w:rPr>
      </w:pPr>
    </w:p>
    <w:p w14:paraId="2CB2279A" w14:textId="77777777" w:rsidR="008F4342" w:rsidRPr="008F4342" w:rsidRDefault="008F4342" w:rsidP="008F4342">
      <w:pPr>
        <w:rPr>
          <w:sz w:val="26"/>
          <w:szCs w:val="26"/>
        </w:rPr>
      </w:pPr>
    </w:p>
    <w:p w14:paraId="1181EAB1" w14:textId="77777777" w:rsidR="00542F99" w:rsidRDefault="00542F99" w:rsidP="008F4342">
      <w:pPr>
        <w:tabs>
          <w:tab w:val="left" w:pos="3629"/>
        </w:tabs>
        <w:rPr>
          <w:sz w:val="26"/>
          <w:szCs w:val="26"/>
        </w:rPr>
      </w:pPr>
    </w:p>
    <w:p w14:paraId="0C4C5451" w14:textId="77777777" w:rsidR="00542F99" w:rsidRDefault="00542F99" w:rsidP="008F4342">
      <w:pPr>
        <w:tabs>
          <w:tab w:val="left" w:pos="3629"/>
        </w:tabs>
        <w:rPr>
          <w:sz w:val="26"/>
          <w:szCs w:val="26"/>
        </w:rPr>
      </w:pPr>
    </w:p>
    <w:p w14:paraId="53F61E8B" w14:textId="77777777" w:rsidR="00542F99" w:rsidRDefault="00542F99" w:rsidP="008F4342">
      <w:pPr>
        <w:tabs>
          <w:tab w:val="left" w:pos="3629"/>
        </w:tabs>
        <w:rPr>
          <w:sz w:val="26"/>
          <w:szCs w:val="26"/>
        </w:rPr>
      </w:pPr>
    </w:p>
    <w:p w14:paraId="53E26E20" w14:textId="674B6F34" w:rsidR="008F4342" w:rsidRDefault="008F4342" w:rsidP="00542F99">
      <w:pPr>
        <w:tabs>
          <w:tab w:val="left" w:pos="3629"/>
        </w:tabs>
        <w:jc w:val="center"/>
        <w:rPr>
          <w:b/>
          <w:sz w:val="36"/>
          <w:szCs w:val="26"/>
        </w:rPr>
      </w:pPr>
      <w:r>
        <w:rPr>
          <w:b/>
          <w:sz w:val="36"/>
          <w:szCs w:val="26"/>
        </w:rPr>
        <w:t>Tài liệu tham khảo</w:t>
      </w:r>
    </w:p>
    <w:p w14:paraId="43107349" w14:textId="683F41EA" w:rsidR="00542F99" w:rsidRPr="00542F99" w:rsidRDefault="00542F99" w:rsidP="00203778">
      <w:pPr>
        <w:pStyle w:val="ListParagraph"/>
        <w:numPr>
          <w:ilvl w:val="1"/>
          <w:numId w:val="42"/>
        </w:numPr>
        <w:spacing w:line="360" w:lineRule="auto"/>
        <w:jc w:val="both"/>
        <w:rPr>
          <w:sz w:val="28"/>
          <w:szCs w:val="28"/>
          <w:lang w:val="pt-BR"/>
        </w:rPr>
      </w:pPr>
      <w:r w:rsidRPr="00542F99">
        <w:rPr>
          <w:sz w:val="28"/>
          <w:szCs w:val="28"/>
          <w:lang w:val="pt-BR"/>
        </w:rPr>
        <w:t>Các website:</w:t>
      </w:r>
    </w:p>
    <w:bookmarkStart w:id="12" w:name="_Toc259659019"/>
    <w:p w14:paraId="336F330B" w14:textId="77777777" w:rsidR="00542F99" w:rsidRPr="002962B8" w:rsidRDefault="00542F99" w:rsidP="00203778">
      <w:pPr>
        <w:pStyle w:val="BodyText"/>
        <w:numPr>
          <w:ilvl w:val="2"/>
          <w:numId w:val="42"/>
        </w:numPr>
        <w:rPr>
          <w:rFonts w:ascii="Times New Roman" w:hAnsi="Times New Roman" w:cs="Times New Roman"/>
          <w:lang w:val="pt-BR"/>
        </w:rPr>
      </w:pPr>
      <w:r w:rsidRPr="002962B8">
        <w:rPr>
          <w:rFonts w:ascii="Times New Roman" w:hAnsi="Times New Roman" w:cs="Times New Roman"/>
          <w:lang w:val="pt-BR"/>
        </w:rPr>
        <w:fldChar w:fldCharType="begin"/>
      </w:r>
      <w:r w:rsidRPr="002962B8">
        <w:rPr>
          <w:rFonts w:ascii="Times New Roman" w:hAnsi="Times New Roman" w:cs="Times New Roman"/>
          <w:lang w:val="pt-BR"/>
        </w:rPr>
        <w:instrText xml:space="preserve"> HYPERLINK "http://www.dsvn." </w:instrText>
      </w:r>
      <w:r w:rsidRPr="002962B8">
        <w:rPr>
          <w:rFonts w:ascii="Times New Roman" w:hAnsi="Times New Roman" w:cs="Times New Roman"/>
          <w:lang w:val="pt-BR"/>
        </w:rPr>
      </w:r>
      <w:r w:rsidRPr="002962B8">
        <w:rPr>
          <w:rFonts w:ascii="Times New Roman" w:hAnsi="Times New Roman" w:cs="Times New Roman"/>
          <w:lang w:val="pt-BR"/>
        </w:rPr>
        <w:fldChar w:fldCharType="separate"/>
      </w:r>
      <w:r w:rsidRPr="002962B8">
        <w:rPr>
          <w:rStyle w:val="Hyperlink"/>
          <w:rFonts w:ascii="Times New Roman" w:hAnsi="Times New Roman" w:cs="Times New Roman"/>
          <w:color w:val="auto"/>
          <w:sz w:val="28"/>
          <w:szCs w:val="28"/>
          <w:u w:val="none"/>
          <w:lang w:val="pt-BR"/>
        </w:rPr>
        <w:t>http://www.dsvn.</w:t>
      </w:r>
      <w:bookmarkEnd w:id="12"/>
      <w:r w:rsidRPr="002962B8">
        <w:rPr>
          <w:rFonts w:ascii="Times New Roman" w:hAnsi="Times New Roman" w:cs="Times New Roman"/>
          <w:lang w:val="pt-BR"/>
        </w:rPr>
        <w:fldChar w:fldCharType="end"/>
      </w:r>
      <w:r w:rsidRPr="002962B8">
        <w:rPr>
          <w:rFonts w:ascii="Times New Roman" w:hAnsi="Times New Roman" w:cs="Times New Roman"/>
          <w:lang w:val="pt-BR"/>
        </w:rPr>
        <w:t>vn</w:t>
      </w:r>
    </w:p>
    <w:bookmarkStart w:id="13" w:name="_Toc259659020"/>
    <w:p w14:paraId="4C0605A3" w14:textId="77777777" w:rsidR="00542F99" w:rsidRPr="002962B8" w:rsidRDefault="00542F99" w:rsidP="00203778">
      <w:pPr>
        <w:pStyle w:val="BodyText"/>
        <w:numPr>
          <w:ilvl w:val="2"/>
          <w:numId w:val="42"/>
        </w:numPr>
        <w:rPr>
          <w:rFonts w:ascii="Times New Roman" w:hAnsi="Times New Roman" w:cs="Times New Roman"/>
        </w:rPr>
      </w:pPr>
      <w:r w:rsidRPr="002962B8">
        <w:rPr>
          <w:rFonts w:ascii="Times New Roman" w:hAnsi="Times New Roman" w:cs="Times New Roman"/>
          <w:lang w:val="pt-BR"/>
        </w:rPr>
        <w:fldChar w:fldCharType="begin"/>
      </w:r>
      <w:r w:rsidRPr="002962B8">
        <w:rPr>
          <w:rFonts w:ascii="Times New Roman" w:hAnsi="Times New Roman" w:cs="Times New Roman"/>
          <w:lang w:val="pt-BR"/>
        </w:rPr>
        <w:instrText xml:space="preserve"> HYPERLINK "http://www.vetautructuyen.com" </w:instrText>
      </w:r>
      <w:r w:rsidRPr="002962B8">
        <w:rPr>
          <w:rFonts w:ascii="Times New Roman" w:hAnsi="Times New Roman" w:cs="Times New Roman"/>
          <w:lang w:val="pt-BR"/>
        </w:rPr>
      </w:r>
      <w:r w:rsidRPr="002962B8">
        <w:rPr>
          <w:rFonts w:ascii="Times New Roman" w:hAnsi="Times New Roman" w:cs="Times New Roman"/>
          <w:lang w:val="pt-BR"/>
        </w:rPr>
        <w:fldChar w:fldCharType="separate"/>
      </w:r>
      <w:r w:rsidRPr="002962B8">
        <w:rPr>
          <w:rStyle w:val="Hyperlink"/>
          <w:rFonts w:ascii="Times New Roman" w:hAnsi="Times New Roman" w:cs="Times New Roman"/>
          <w:color w:val="auto"/>
          <w:sz w:val="28"/>
          <w:szCs w:val="28"/>
          <w:u w:val="none"/>
          <w:lang w:val="pt-BR"/>
        </w:rPr>
        <w:t>http://www.vetautructuyen.com</w:t>
      </w:r>
      <w:bookmarkEnd w:id="13"/>
      <w:r w:rsidRPr="002962B8">
        <w:rPr>
          <w:rFonts w:ascii="Times New Roman" w:hAnsi="Times New Roman" w:cs="Times New Roman"/>
          <w:lang w:val="pt-BR"/>
        </w:rPr>
        <w:fldChar w:fldCharType="end"/>
      </w:r>
    </w:p>
    <w:p w14:paraId="779BEA0F" w14:textId="5B0B6156" w:rsidR="00542F99" w:rsidRPr="002962B8" w:rsidRDefault="00184B5D" w:rsidP="00203778">
      <w:pPr>
        <w:pStyle w:val="BodyText"/>
        <w:numPr>
          <w:ilvl w:val="2"/>
          <w:numId w:val="42"/>
        </w:numPr>
        <w:rPr>
          <w:rFonts w:ascii="Times New Roman" w:hAnsi="Times New Roman" w:cs="Times New Roman"/>
          <w:lang w:val="pt-BR"/>
        </w:rPr>
      </w:pPr>
      <w:hyperlink r:id="rId82">
        <w:r w:rsidR="00542F99" w:rsidRPr="002962B8">
          <w:rPr>
            <w:rStyle w:val="Hyperlink"/>
            <w:rFonts w:ascii="Times New Roman" w:hAnsi="Times New Roman" w:cs="Times New Roman"/>
            <w:color w:val="auto"/>
            <w:sz w:val="28"/>
            <w:szCs w:val="28"/>
            <w:u w:val="none"/>
          </w:rPr>
          <w:t>http://www.saigonrailway.com</w:t>
        </w:r>
      </w:hyperlink>
    </w:p>
    <w:p w14:paraId="19CC22B4" w14:textId="7AC069CE" w:rsidR="186A67B7" w:rsidRPr="00A1705C" w:rsidRDefault="186A67B7" w:rsidP="00203778">
      <w:pPr>
        <w:pStyle w:val="ListParagraph"/>
        <w:numPr>
          <w:ilvl w:val="1"/>
          <w:numId w:val="42"/>
        </w:numPr>
        <w:spacing w:line="360" w:lineRule="auto"/>
        <w:jc w:val="both"/>
        <w:rPr>
          <w:sz w:val="28"/>
          <w:szCs w:val="28"/>
          <w:lang w:val="pt-BR"/>
        </w:rPr>
      </w:pPr>
      <w:r w:rsidRPr="6E3DDA53">
        <w:t>ThS.Nguyễn Văn Thịnh, Slide bài giảng học phần Phân tích và thiết kế hướng đối tượng, Đại học Sư phạm TP.HCM, 2021.</w:t>
      </w:r>
    </w:p>
    <w:p w14:paraId="1E20A08D" w14:textId="162913FE" w:rsidR="00542F99" w:rsidRPr="00542F99" w:rsidRDefault="00542F99" w:rsidP="452CE263">
      <w:pPr>
        <w:spacing w:line="312" w:lineRule="auto"/>
        <w:jc w:val="both"/>
        <w:rPr>
          <w:color w:val="000000" w:themeColor="text1"/>
          <w:sz w:val="26"/>
          <w:szCs w:val="26"/>
        </w:rPr>
      </w:pPr>
    </w:p>
    <w:p w14:paraId="77D8610F" w14:textId="77777777" w:rsidR="00542F99" w:rsidRPr="008F4342" w:rsidRDefault="00542F99" w:rsidP="00542F99">
      <w:pPr>
        <w:tabs>
          <w:tab w:val="left" w:pos="3629"/>
        </w:tabs>
        <w:jc w:val="center"/>
        <w:rPr>
          <w:sz w:val="26"/>
          <w:szCs w:val="26"/>
        </w:rPr>
      </w:pPr>
    </w:p>
    <w:sectPr w:rsidR="00542F99" w:rsidRPr="008F4342" w:rsidSect="001871EB">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94A13" w14:textId="77777777" w:rsidR="00EB731D" w:rsidRDefault="00EB731D" w:rsidP="00A33B15">
      <w:r>
        <w:separator/>
      </w:r>
    </w:p>
  </w:endnote>
  <w:endnote w:type="continuationSeparator" w:id="0">
    <w:p w14:paraId="143DA0BF" w14:textId="77777777" w:rsidR="00EB731D" w:rsidRDefault="00EB731D" w:rsidP="00A33B15">
      <w:r>
        <w:continuationSeparator/>
      </w:r>
    </w:p>
  </w:endnote>
  <w:endnote w:type="continuationNotice" w:id="1">
    <w:p w14:paraId="621854D7" w14:textId="77777777" w:rsidR="00EB731D" w:rsidRDefault="00EB7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239561"/>
      <w:docPartObj>
        <w:docPartGallery w:val="Page Numbers (Bottom of Page)"/>
        <w:docPartUnique/>
      </w:docPartObj>
    </w:sdtPr>
    <w:sdtEndPr>
      <w:rPr>
        <w:sz w:val="20"/>
        <w:szCs w:val="20"/>
      </w:rPr>
    </w:sdtEndPr>
    <w:sdtContent>
      <w:p w14:paraId="257E5242" w14:textId="77777777" w:rsidR="00257B1B" w:rsidRDefault="00257B1B" w:rsidP="00257B1B">
        <w:pPr>
          <w:pStyle w:val="Footer"/>
          <w:pBdr>
            <w:bottom w:val="thinThickSmallGap" w:sz="24" w:space="1" w:color="2F5496" w:themeColor="accent1" w:themeShade="BF"/>
          </w:pBdr>
        </w:pPr>
      </w:p>
      <w:p w14:paraId="7A26632C" w14:textId="77777777" w:rsidR="00257B1B" w:rsidRPr="00511D6F" w:rsidRDefault="00257B1B" w:rsidP="00257B1B">
        <w:pPr>
          <w:pStyle w:val="Footer"/>
          <w:rPr>
            <w:sz w:val="20"/>
            <w:szCs w:val="20"/>
          </w:rPr>
        </w:pPr>
        <w:r w:rsidRPr="00511D6F">
          <w:rPr>
            <w:sz w:val="20"/>
            <w:szCs w:val="20"/>
          </w:rPr>
          <w:t>PHÂN TÍCH THIẾT KẾ HƯỚNG ĐỐI TƯỢNG</w:t>
        </w:r>
        <w:r>
          <w:rPr>
            <w:sz w:val="20"/>
            <w:szCs w:val="20"/>
          </w:rPr>
          <w:t xml:space="preserve"> </w:t>
        </w:r>
        <w:r>
          <w:rPr>
            <w:sz w:val="20"/>
            <w:szCs w:val="20"/>
          </w:rPr>
          <w:tab/>
        </w:r>
        <w:r>
          <w:rPr>
            <w:sz w:val="20"/>
            <w:szCs w:val="20"/>
          </w:rPr>
          <w:tab/>
        </w:r>
        <w:r w:rsidRPr="00AB5999">
          <w:rPr>
            <w:sz w:val="20"/>
            <w:szCs w:val="20"/>
          </w:rPr>
          <w:t>THS. NGUYỄN VĂN THỊNH</w:t>
        </w:r>
      </w:p>
    </w:sdtContent>
  </w:sdt>
  <w:p w14:paraId="74A66B84" w14:textId="5275D5BE" w:rsidR="000E11C4" w:rsidRPr="000E11C4" w:rsidRDefault="000E11C4">
    <w:pPr>
      <w:pStyle w:val="Footer"/>
      <w:jc w:val="center"/>
      <w:rPr>
        <w:rFonts w:asciiTheme="majorHAnsi" w:eastAsiaTheme="majorEastAsia" w:hAnsiTheme="majorHAnsi" w:cstheme="majorBidi"/>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sz w:val="22"/>
        <w:szCs w:val="22"/>
      </w:rPr>
      <w:id w:val="-1866667376"/>
      <w:docPartObj>
        <w:docPartGallery w:val="Page Numbers (Bottom of Page)"/>
        <w:docPartUnique/>
      </w:docPartObj>
    </w:sdtPr>
    <w:sdtEndPr>
      <w:rPr>
        <w:rFonts w:ascii="Times New Roman" w:eastAsiaTheme="majorEastAsia" w:hAnsi="Times New Roman"/>
        <w:noProof/>
        <w:sz w:val="24"/>
        <w:szCs w:val="24"/>
      </w:rPr>
    </w:sdtEndPr>
    <w:sdtContent>
      <w:sdt>
        <w:sdtPr>
          <w:id w:val="2006237319"/>
          <w:docPartObj>
            <w:docPartGallery w:val="Page Numbers (Bottom of Page)"/>
            <w:docPartUnique/>
          </w:docPartObj>
        </w:sdtPr>
        <w:sdtEndPr>
          <w:rPr>
            <w:sz w:val="20"/>
            <w:szCs w:val="20"/>
          </w:rPr>
        </w:sdtEndPr>
        <w:sdtContent>
          <w:p w14:paraId="362BA6CB" w14:textId="4EB38A70" w:rsidR="00B34233" w:rsidRDefault="00B34233" w:rsidP="00B34233">
            <w:pPr>
              <w:pStyle w:val="Footer"/>
              <w:pBdr>
                <w:bottom w:val="thinThickSmallGap" w:sz="24" w:space="1" w:color="2F5496" w:themeColor="accent1" w:themeShade="BF"/>
              </w:pBdr>
            </w:pPr>
          </w:p>
          <w:p w14:paraId="43AA9B3A" w14:textId="77777777" w:rsidR="00B34233" w:rsidRPr="00B34233" w:rsidRDefault="00B34233" w:rsidP="00B34233">
            <w:pPr>
              <w:pStyle w:val="Footer"/>
              <w:rPr>
                <w:sz w:val="20"/>
                <w:szCs w:val="20"/>
              </w:rPr>
            </w:pPr>
            <w:r w:rsidRPr="00511D6F">
              <w:rPr>
                <w:sz w:val="20"/>
                <w:szCs w:val="20"/>
              </w:rPr>
              <w:t>PHÂN TÍCH THIẾT KẾ HƯỚNG ĐỐI TƯỢNG</w:t>
            </w:r>
            <w:r>
              <w:rPr>
                <w:sz w:val="20"/>
                <w:szCs w:val="20"/>
              </w:rPr>
              <w:t xml:space="preserve"> </w:t>
            </w:r>
            <w:r>
              <w:rPr>
                <w:sz w:val="20"/>
                <w:szCs w:val="20"/>
              </w:rPr>
              <w:tab/>
            </w:r>
            <w:r>
              <w:rPr>
                <w:sz w:val="20"/>
                <w:szCs w:val="20"/>
              </w:rPr>
              <w:tab/>
            </w:r>
            <w:r w:rsidRPr="00AB5999">
              <w:rPr>
                <w:sz w:val="20"/>
                <w:szCs w:val="20"/>
              </w:rPr>
              <w:t>THS. NGUYỄN VĂN THỊNH</w:t>
            </w:r>
          </w:p>
        </w:sdtContent>
      </w:sdt>
      <w:p w14:paraId="7FDF6721" w14:textId="60C4F7B5" w:rsidR="000E11C4" w:rsidRPr="00965DAB" w:rsidRDefault="000E11C4">
        <w:pPr>
          <w:pStyle w:val="Footer"/>
          <w:jc w:val="center"/>
          <w:rPr>
            <w:rFonts w:eastAsiaTheme="majorEastAsia"/>
          </w:rPr>
        </w:pPr>
        <w:r w:rsidRPr="00965DAB">
          <w:rPr>
            <w:rFonts w:eastAsiaTheme="minorEastAsia"/>
          </w:rPr>
          <w:fldChar w:fldCharType="begin"/>
        </w:r>
        <w:r w:rsidRPr="00965DAB">
          <w:instrText xml:space="preserve"> PAGE   \* MERGEFORMAT </w:instrText>
        </w:r>
        <w:r w:rsidRPr="00965DAB">
          <w:rPr>
            <w:rFonts w:eastAsiaTheme="minorEastAsia"/>
          </w:rPr>
          <w:fldChar w:fldCharType="separate"/>
        </w:r>
        <w:r w:rsidRPr="00965DAB">
          <w:rPr>
            <w:rFonts w:eastAsiaTheme="majorEastAsia"/>
            <w:noProof/>
          </w:rPr>
          <w:t>2</w:t>
        </w:r>
        <w:r w:rsidRPr="00965DAB">
          <w:rPr>
            <w:rFonts w:eastAsiaTheme="majorEastAsia"/>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06C73" w14:textId="77777777" w:rsidR="00EB731D" w:rsidRDefault="00EB731D" w:rsidP="00A33B15">
      <w:r>
        <w:separator/>
      </w:r>
    </w:p>
  </w:footnote>
  <w:footnote w:type="continuationSeparator" w:id="0">
    <w:p w14:paraId="4C472E57" w14:textId="77777777" w:rsidR="00EB731D" w:rsidRDefault="00EB731D" w:rsidP="00A33B15">
      <w:r>
        <w:continuationSeparator/>
      </w:r>
    </w:p>
  </w:footnote>
  <w:footnote w:type="continuationNotice" w:id="1">
    <w:p w14:paraId="10AE3DF5" w14:textId="77777777" w:rsidR="00EB731D" w:rsidRDefault="00EB731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DE6"/>
    <w:multiLevelType w:val="hybridMultilevel"/>
    <w:tmpl w:val="AC3E3934"/>
    <w:lvl w:ilvl="0" w:tplc="101ECF3C">
      <w:numFmt w:val="bullet"/>
      <w:lvlText w:val="–"/>
      <w:lvlJc w:val="left"/>
      <w:pPr>
        <w:tabs>
          <w:tab w:val="num" w:pos="454"/>
        </w:tabs>
        <w:ind w:left="454" w:hanging="284"/>
      </w:pPr>
      <w:rPr>
        <w:rFonts w:ascii="Times New Roman" w:eastAsia="Times New Roman" w:hAnsi="Times New Roman" w:cs="Times New Roman" w:hint="default"/>
        <w:color w:val="FFFFFF" w:themeColor="background1"/>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0956C8"/>
    <w:multiLevelType w:val="multilevel"/>
    <w:tmpl w:val="06621D1A"/>
    <w:lvl w:ilvl="0">
      <w:numFmt w:val="bullet"/>
      <w:lvlText w:val="–"/>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522C2A"/>
    <w:multiLevelType w:val="hybridMultilevel"/>
    <w:tmpl w:val="21004952"/>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3" w15:restartNumberingAfterBreak="0">
    <w:nsid w:val="04322373"/>
    <w:multiLevelType w:val="hybridMultilevel"/>
    <w:tmpl w:val="19843906"/>
    <w:lvl w:ilvl="0" w:tplc="3452B7C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2F188D"/>
    <w:multiLevelType w:val="multilevel"/>
    <w:tmpl w:val="F28C890A"/>
    <w:lvl w:ilvl="0">
      <w:start w:val="1"/>
      <w:numFmt w:val="decimal"/>
      <w:lvlText w:val="%1."/>
      <w:lvlJc w:val="left"/>
      <w:pPr>
        <w:ind w:left="5400" w:hanging="360"/>
      </w:pPr>
      <w:rPr>
        <w:rFonts w:hint="default"/>
      </w:rPr>
    </w:lvl>
    <w:lvl w:ilvl="1">
      <w:start w:val="2"/>
      <w:numFmt w:val="decimal"/>
      <w:isLgl/>
      <w:lvlText w:val="%1.%2"/>
      <w:lvlJc w:val="left"/>
      <w:pPr>
        <w:ind w:left="5400" w:hanging="360"/>
      </w:pPr>
      <w:rPr>
        <w:rFonts w:hint="default"/>
      </w:rPr>
    </w:lvl>
    <w:lvl w:ilvl="2">
      <w:start w:val="1"/>
      <w:numFmt w:val="decimal"/>
      <w:isLgl/>
      <w:lvlText w:val="%1.%2.%3"/>
      <w:lvlJc w:val="left"/>
      <w:pPr>
        <w:ind w:left="576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648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6840" w:hanging="1800"/>
      </w:pPr>
      <w:rPr>
        <w:rFonts w:hint="default"/>
      </w:rPr>
    </w:lvl>
  </w:abstractNum>
  <w:abstractNum w:abstractNumId="5" w15:restartNumberingAfterBreak="0">
    <w:nsid w:val="088F15BA"/>
    <w:multiLevelType w:val="hybridMultilevel"/>
    <w:tmpl w:val="7C6247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09367F20"/>
    <w:multiLevelType w:val="hybridMultilevel"/>
    <w:tmpl w:val="E8165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D1C5E"/>
    <w:multiLevelType w:val="hybridMultilevel"/>
    <w:tmpl w:val="53205634"/>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D8659A"/>
    <w:multiLevelType w:val="multilevel"/>
    <w:tmpl w:val="D7F8D378"/>
    <w:lvl w:ilvl="0">
      <w:start w:val="1"/>
      <w:numFmt w:val="decimal"/>
      <w:lvlText w:val="%1."/>
      <w:lvlJc w:val="left"/>
      <w:pPr>
        <w:ind w:left="720" w:hanging="360"/>
      </w:pPr>
      <w:rPr>
        <w:rFonts w:hint="default"/>
        <w:color w:val="00000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B735D69"/>
    <w:multiLevelType w:val="hybridMultilevel"/>
    <w:tmpl w:val="C150C782"/>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10" w15:restartNumberingAfterBreak="0">
    <w:nsid w:val="0C484A97"/>
    <w:multiLevelType w:val="multilevel"/>
    <w:tmpl w:val="A9243E86"/>
    <w:lvl w:ilvl="0">
      <w:start w:val="1"/>
      <w:numFmt w:val="decimal"/>
      <w:lvlText w:val="%1."/>
      <w:lvlJc w:val="left"/>
      <w:pPr>
        <w:ind w:left="458" w:hanging="458"/>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DF4FA9"/>
    <w:multiLevelType w:val="hybridMultilevel"/>
    <w:tmpl w:val="83805E9E"/>
    <w:lvl w:ilvl="0" w:tplc="E7B492C2">
      <w:start w:val="1"/>
      <w:numFmt w:val="bullet"/>
      <w:lvlText w:val="-"/>
      <w:lvlJc w:val="left"/>
      <w:pPr>
        <w:ind w:left="814" w:hanging="360"/>
      </w:pPr>
      <w:rPr>
        <w:rFonts w:ascii="Times New Roman" w:eastAsia="Times New Roman"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15:restartNumberingAfterBreak="0">
    <w:nsid w:val="0E7D0814"/>
    <w:multiLevelType w:val="hybridMultilevel"/>
    <w:tmpl w:val="4008D82A"/>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13" w15:restartNumberingAfterBreak="0">
    <w:nsid w:val="11076236"/>
    <w:multiLevelType w:val="hybridMultilevel"/>
    <w:tmpl w:val="BCA0BB70"/>
    <w:lvl w:ilvl="0" w:tplc="880EFCB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96324D"/>
    <w:multiLevelType w:val="hybridMultilevel"/>
    <w:tmpl w:val="9CD414C6"/>
    <w:lvl w:ilvl="0" w:tplc="880EFC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9E503F"/>
    <w:multiLevelType w:val="hybridMultilevel"/>
    <w:tmpl w:val="91D4EB3C"/>
    <w:lvl w:ilvl="0" w:tplc="880EFC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A42630"/>
    <w:multiLevelType w:val="multilevel"/>
    <w:tmpl w:val="BC42B29E"/>
    <w:lvl w:ilvl="0">
      <w:start w:val="1"/>
      <w:numFmt w:val="decimal"/>
      <w:lvlText w:val="%1."/>
      <w:lvlJc w:val="left"/>
      <w:pPr>
        <w:tabs>
          <w:tab w:val="num" w:pos="450"/>
        </w:tabs>
        <w:ind w:left="930" w:hanging="480"/>
      </w:pPr>
      <w:rPr>
        <w:rFonts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7" w15:restartNumberingAfterBreak="0">
    <w:nsid w:val="20464E5F"/>
    <w:multiLevelType w:val="hybridMultilevel"/>
    <w:tmpl w:val="9F807694"/>
    <w:lvl w:ilvl="0" w:tplc="3208AEB4">
      <w:start w:val="1"/>
      <w:numFmt w:val="bullet"/>
      <w:lvlText w:val="-"/>
      <w:lvlJc w:val="left"/>
      <w:pPr>
        <w:ind w:left="814" w:hanging="360"/>
      </w:pPr>
      <w:rPr>
        <w:rFonts w:ascii="Times New Roman" w:eastAsia="Times New Roman"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8" w15:restartNumberingAfterBreak="0">
    <w:nsid w:val="2368009D"/>
    <w:multiLevelType w:val="hybridMultilevel"/>
    <w:tmpl w:val="7E68D9D6"/>
    <w:lvl w:ilvl="0" w:tplc="046C07D2">
      <w:start w:val="1"/>
      <w:numFmt w:val="decimal"/>
      <w:lvlText w:val="%1."/>
      <w:lvlJc w:val="left"/>
      <w:pPr>
        <w:ind w:left="720" w:hanging="360"/>
      </w:pPr>
      <w:rPr>
        <w:rFonts w:hint="default"/>
      </w:rPr>
    </w:lvl>
    <w:lvl w:ilvl="1" w:tplc="0409000F">
      <w:start w:val="1"/>
      <w:numFmt w:val="decimal"/>
      <w:lvlText w:val="%2."/>
      <w:lvlJc w:val="left"/>
      <w:pPr>
        <w:ind w:left="720" w:hanging="360"/>
      </w:pPr>
    </w:lvl>
    <w:lvl w:ilvl="2" w:tplc="04090019">
      <w:start w:val="1"/>
      <w:numFmt w:val="lowerLetter"/>
      <w:lvlText w:val="%3."/>
      <w:lvlJc w:val="left"/>
      <w:pPr>
        <w:ind w:left="14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6D1149"/>
    <w:multiLevelType w:val="hybridMultilevel"/>
    <w:tmpl w:val="F06035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05643F"/>
    <w:multiLevelType w:val="multilevel"/>
    <w:tmpl w:val="153C233E"/>
    <w:lvl w:ilvl="0">
      <w:start w:val="1"/>
      <w:numFmt w:val="bullet"/>
      <w:lvlText w:val="o"/>
      <w:lvlJc w:val="left"/>
      <w:pPr>
        <w:tabs>
          <w:tab w:val="num" w:pos="720"/>
        </w:tabs>
        <w:ind w:left="1200" w:hanging="480"/>
      </w:pPr>
      <w:rPr>
        <w:rFonts w:ascii="Courier New" w:hAnsi="Courier New" w:cs="Courier New" w:hint="default"/>
        <w:sz w:val="28"/>
        <w:szCs w:val="28"/>
      </w:rPr>
    </w:lvl>
    <w:lvl w:ilvl="1">
      <w:start w:val="1"/>
      <w:numFmt w:val="bullet"/>
      <w:lvlText w:val="o"/>
      <w:lvlJc w:val="left"/>
      <w:pPr>
        <w:ind w:left="1350" w:hanging="360"/>
      </w:pPr>
      <w:rPr>
        <w:rFonts w:ascii="Courier New" w:hAnsi="Courier New" w:cs="Courier New" w:hint="default"/>
      </w:rPr>
    </w:lvl>
    <w:lvl w:ilvl="2">
      <w:start w:val="1"/>
      <w:numFmt w:val="decimal"/>
      <w:lvlText w:val="%3."/>
      <w:lvlJc w:val="left"/>
      <w:pPr>
        <w:tabs>
          <w:tab w:val="num" w:pos="2190"/>
        </w:tabs>
        <w:ind w:left="2670" w:hanging="480"/>
      </w:pPr>
    </w:lvl>
    <w:lvl w:ilvl="3">
      <w:start w:val="1"/>
      <w:numFmt w:val="decimal"/>
      <w:lvlText w:val="%4."/>
      <w:lvlJc w:val="left"/>
      <w:pPr>
        <w:tabs>
          <w:tab w:val="num" w:pos="2910"/>
        </w:tabs>
        <w:ind w:left="3390" w:hanging="480"/>
      </w:pPr>
    </w:lvl>
    <w:lvl w:ilvl="4">
      <w:start w:val="1"/>
      <w:numFmt w:val="decimal"/>
      <w:lvlText w:val="%5."/>
      <w:lvlJc w:val="left"/>
      <w:pPr>
        <w:tabs>
          <w:tab w:val="num" w:pos="3630"/>
        </w:tabs>
        <w:ind w:left="4110" w:hanging="480"/>
      </w:pPr>
    </w:lvl>
    <w:lvl w:ilvl="5">
      <w:start w:val="1"/>
      <w:numFmt w:val="decimal"/>
      <w:lvlText w:val="%6."/>
      <w:lvlJc w:val="left"/>
      <w:pPr>
        <w:tabs>
          <w:tab w:val="num" w:pos="4350"/>
        </w:tabs>
        <w:ind w:left="4830" w:hanging="480"/>
      </w:pPr>
    </w:lvl>
    <w:lvl w:ilvl="6">
      <w:start w:val="1"/>
      <w:numFmt w:val="decimal"/>
      <w:lvlText w:val="%7."/>
      <w:lvlJc w:val="left"/>
      <w:pPr>
        <w:tabs>
          <w:tab w:val="num" w:pos="5070"/>
        </w:tabs>
        <w:ind w:left="5550" w:hanging="480"/>
      </w:pPr>
    </w:lvl>
    <w:lvl w:ilvl="7">
      <w:numFmt w:val="decimal"/>
      <w:lvlText w:val=""/>
      <w:lvlJc w:val="left"/>
    </w:lvl>
    <w:lvl w:ilvl="8">
      <w:numFmt w:val="decimal"/>
      <w:lvlText w:val=""/>
      <w:lvlJc w:val="left"/>
    </w:lvl>
  </w:abstractNum>
  <w:abstractNum w:abstractNumId="21" w15:restartNumberingAfterBreak="0">
    <w:nsid w:val="26A6FFAB"/>
    <w:multiLevelType w:val="hybridMultilevel"/>
    <w:tmpl w:val="FFFFFFFF"/>
    <w:lvl w:ilvl="0" w:tplc="CB342370">
      <w:start w:val="1"/>
      <w:numFmt w:val="decimal"/>
      <w:lvlText w:val="%1."/>
      <w:lvlJc w:val="left"/>
      <w:pPr>
        <w:ind w:left="720" w:hanging="360"/>
      </w:pPr>
    </w:lvl>
    <w:lvl w:ilvl="1" w:tplc="0CD45DAC">
      <w:start w:val="1"/>
      <w:numFmt w:val="lowerLetter"/>
      <w:lvlText w:val="%2."/>
      <w:lvlJc w:val="left"/>
      <w:pPr>
        <w:ind w:left="1440" w:hanging="360"/>
      </w:pPr>
    </w:lvl>
    <w:lvl w:ilvl="2" w:tplc="0AC0B68A">
      <w:start w:val="1"/>
      <w:numFmt w:val="lowerRoman"/>
      <w:lvlText w:val="%3."/>
      <w:lvlJc w:val="right"/>
      <w:pPr>
        <w:ind w:left="2160" w:hanging="180"/>
      </w:pPr>
    </w:lvl>
    <w:lvl w:ilvl="3" w:tplc="67909A26">
      <w:start w:val="1"/>
      <w:numFmt w:val="decimal"/>
      <w:lvlText w:val="%4."/>
      <w:lvlJc w:val="left"/>
      <w:pPr>
        <w:ind w:left="2880" w:hanging="360"/>
      </w:pPr>
    </w:lvl>
    <w:lvl w:ilvl="4" w:tplc="482E9154">
      <w:start w:val="1"/>
      <w:numFmt w:val="lowerLetter"/>
      <w:lvlText w:val="%5."/>
      <w:lvlJc w:val="left"/>
      <w:pPr>
        <w:ind w:left="3600" w:hanging="360"/>
      </w:pPr>
    </w:lvl>
    <w:lvl w:ilvl="5" w:tplc="E6C0FF36">
      <w:start w:val="1"/>
      <w:numFmt w:val="lowerRoman"/>
      <w:lvlText w:val="%6."/>
      <w:lvlJc w:val="right"/>
      <w:pPr>
        <w:ind w:left="4320" w:hanging="180"/>
      </w:pPr>
    </w:lvl>
    <w:lvl w:ilvl="6" w:tplc="5400FB84">
      <w:start w:val="1"/>
      <w:numFmt w:val="decimal"/>
      <w:lvlText w:val="%7."/>
      <w:lvlJc w:val="left"/>
      <w:pPr>
        <w:ind w:left="5040" w:hanging="360"/>
      </w:pPr>
    </w:lvl>
    <w:lvl w:ilvl="7" w:tplc="AEF0AACE">
      <w:start w:val="1"/>
      <w:numFmt w:val="lowerLetter"/>
      <w:lvlText w:val="%8."/>
      <w:lvlJc w:val="left"/>
      <w:pPr>
        <w:ind w:left="5760" w:hanging="360"/>
      </w:pPr>
    </w:lvl>
    <w:lvl w:ilvl="8" w:tplc="20640814">
      <w:start w:val="1"/>
      <w:numFmt w:val="lowerRoman"/>
      <w:lvlText w:val="%9."/>
      <w:lvlJc w:val="right"/>
      <w:pPr>
        <w:ind w:left="6480" w:hanging="180"/>
      </w:pPr>
    </w:lvl>
  </w:abstractNum>
  <w:abstractNum w:abstractNumId="22" w15:restartNumberingAfterBreak="0">
    <w:nsid w:val="2A1479D9"/>
    <w:multiLevelType w:val="hybridMultilevel"/>
    <w:tmpl w:val="97FC0AC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C1441C9"/>
    <w:multiLevelType w:val="hybridMultilevel"/>
    <w:tmpl w:val="4606BA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762434"/>
    <w:multiLevelType w:val="hybridMultilevel"/>
    <w:tmpl w:val="0C5C71E6"/>
    <w:lvl w:ilvl="0" w:tplc="880EFCB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05A2EAB"/>
    <w:multiLevelType w:val="hybridMultilevel"/>
    <w:tmpl w:val="476A0BA6"/>
    <w:lvl w:ilvl="0" w:tplc="305A39CA">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26" w15:restartNumberingAfterBreak="0">
    <w:nsid w:val="32B21CC0"/>
    <w:multiLevelType w:val="hybridMultilevel"/>
    <w:tmpl w:val="64FA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A43C8"/>
    <w:multiLevelType w:val="multilevel"/>
    <w:tmpl w:val="06621D1A"/>
    <w:lvl w:ilvl="0">
      <w:numFmt w:val="bullet"/>
      <w:lvlText w:val="–"/>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97B4693"/>
    <w:multiLevelType w:val="multilevel"/>
    <w:tmpl w:val="359280C0"/>
    <w:lvl w:ilvl="0">
      <w:start w:val="1"/>
      <w:numFmt w:val="decimal"/>
      <w:lvlText w:val="%1."/>
      <w:lvlJc w:val="left"/>
      <w:pPr>
        <w:tabs>
          <w:tab w:val="num" w:pos="450"/>
        </w:tabs>
        <w:ind w:left="930" w:hanging="480"/>
      </w:pPr>
      <w:rPr>
        <w:rFonts w:hint="default"/>
        <w:sz w:val="28"/>
        <w:szCs w:val="28"/>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9" w15:restartNumberingAfterBreak="0">
    <w:nsid w:val="4C4B2F1D"/>
    <w:multiLevelType w:val="multilevel"/>
    <w:tmpl w:val="5D2A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169F9"/>
    <w:multiLevelType w:val="hybridMultilevel"/>
    <w:tmpl w:val="49EE7E02"/>
    <w:lvl w:ilvl="0" w:tplc="046C0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27732"/>
    <w:multiLevelType w:val="multilevel"/>
    <w:tmpl w:val="0FC8E3B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16C6D69"/>
    <w:multiLevelType w:val="multilevel"/>
    <w:tmpl w:val="7CD6B0E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3634918"/>
    <w:multiLevelType w:val="hybridMultilevel"/>
    <w:tmpl w:val="39C6B842"/>
    <w:lvl w:ilvl="0" w:tplc="305A39C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9E6048"/>
    <w:multiLevelType w:val="multilevel"/>
    <w:tmpl w:val="BC42B29E"/>
    <w:lvl w:ilvl="0">
      <w:start w:val="1"/>
      <w:numFmt w:val="decimal"/>
      <w:lvlText w:val="%1."/>
      <w:lvlJc w:val="left"/>
      <w:pPr>
        <w:tabs>
          <w:tab w:val="num" w:pos="450"/>
        </w:tabs>
        <w:ind w:left="930" w:hanging="480"/>
      </w:pPr>
      <w:rPr>
        <w:rFonts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6" w15:restartNumberingAfterBreak="0">
    <w:nsid w:val="5CEFBE97"/>
    <w:multiLevelType w:val="hybridMultilevel"/>
    <w:tmpl w:val="FFFFFFFF"/>
    <w:lvl w:ilvl="0" w:tplc="C96A68CC">
      <w:start w:val="1"/>
      <w:numFmt w:val="decimal"/>
      <w:lvlText w:val="%1."/>
      <w:lvlJc w:val="left"/>
      <w:pPr>
        <w:ind w:left="720" w:hanging="360"/>
      </w:pPr>
    </w:lvl>
    <w:lvl w:ilvl="1" w:tplc="D5302526">
      <w:start w:val="1"/>
      <w:numFmt w:val="lowerLetter"/>
      <w:lvlText w:val="%2."/>
      <w:lvlJc w:val="left"/>
      <w:pPr>
        <w:ind w:left="1440" w:hanging="360"/>
      </w:pPr>
    </w:lvl>
    <w:lvl w:ilvl="2" w:tplc="A314AF2A">
      <w:start w:val="1"/>
      <w:numFmt w:val="lowerRoman"/>
      <w:lvlText w:val="%3."/>
      <w:lvlJc w:val="right"/>
      <w:pPr>
        <w:ind w:left="2160" w:hanging="180"/>
      </w:pPr>
    </w:lvl>
    <w:lvl w:ilvl="3" w:tplc="883E51CC">
      <w:start w:val="1"/>
      <w:numFmt w:val="decimal"/>
      <w:lvlText w:val="%4."/>
      <w:lvlJc w:val="left"/>
      <w:pPr>
        <w:ind w:left="2880" w:hanging="360"/>
      </w:pPr>
    </w:lvl>
    <w:lvl w:ilvl="4" w:tplc="999462D0">
      <w:start w:val="1"/>
      <w:numFmt w:val="lowerLetter"/>
      <w:lvlText w:val="%5."/>
      <w:lvlJc w:val="left"/>
      <w:pPr>
        <w:ind w:left="3600" w:hanging="360"/>
      </w:pPr>
    </w:lvl>
    <w:lvl w:ilvl="5" w:tplc="3E3ABB42">
      <w:start w:val="1"/>
      <w:numFmt w:val="lowerRoman"/>
      <w:lvlText w:val="%6."/>
      <w:lvlJc w:val="right"/>
      <w:pPr>
        <w:ind w:left="4320" w:hanging="180"/>
      </w:pPr>
    </w:lvl>
    <w:lvl w:ilvl="6" w:tplc="85D2679A">
      <w:start w:val="1"/>
      <w:numFmt w:val="decimal"/>
      <w:lvlText w:val="%7."/>
      <w:lvlJc w:val="left"/>
      <w:pPr>
        <w:ind w:left="5040" w:hanging="360"/>
      </w:pPr>
    </w:lvl>
    <w:lvl w:ilvl="7" w:tplc="18E0C7A2">
      <w:start w:val="1"/>
      <w:numFmt w:val="lowerLetter"/>
      <w:lvlText w:val="%8."/>
      <w:lvlJc w:val="left"/>
      <w:pPr>
        <w:ind w:left="5760" w:hanging="360"/>
      </w:pPr>
    </w:lvl>
    <w:lvl w:ilvl="8" w:tplc="127A5690">
      <w:start w:val="1"/>
      <w:numFmt w:val="lowerRoman"/>
      <w:lvlText w:val="%9."/>
      <w:lvlJc w:val="right"/>
      <w:pPr>
        <w:ind w:left="6480" w:hanging="180"/>
      </w:pPr>
    </w:lvl>
  </w:abstractNum>
  <w:abstractNum w:abstractNumId="37" w15:restartNumberingAfterBreak="0">
    <w:nsid w:val="5FD37D5E"/>
    <w:multiLevelType w:val="hybridMultilevel"/>
    <w:tmpl w:val="E764A478"/>
    <w:lvl w:ilvl="0" w:tplc="880EFC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A3C0B"/>
    <w:multiLevelType w:val="multilevel"/>
    <w:tmpl w:val="76622E34"/>
    <w:lvl w:ilvl="0">
      <w:start w:val="1"/>
      <w:numFmt w:val="decimal"/>
      <w:lvlText w:val="%1."/>
      <w:lvlJc w:val="left"/>
      <w:pPr>
        <w:ind w:left="408" w:hanging="408"/>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8C762E"/>
    <w:multiLevelType w:val="hybridMultilevel"/>
    <w:tmpl w:val="669C08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14610F"/>
    <w:multiLevelType w:val="multilevel"/>
    <w:tmpl w:val="6F4C126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41" w15:restartNumberingAfterBreak="0">
    <w:nsid w:val="63852559"/>
    <w:multiLevelType w:val="hybridMultilevel"/>
    <w:tmpl w:val="1DDA992E"/>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42" w15:restartNumberingAfterBreak="0">
    <w:nsid w:val="6B8F2765"/>
    <w:multiLevelType w:val="multilevel"/>
    <w:tmpl w:val="972A8F2A"/>
    <w:lvl w:ilvl="0">
      <w:start w:val="1"/>
      <w:numFmt w:val="decimal"/>
      <w:lvlText w:val="%1."/>
      <w:lvlJc w:val="left"/>
      <w:pPr>
        <w:ind w:left="398" w:hanging="398"/>
      </w:pPr>
      <w:rPr>
        <w:rFonts w:hint="default"/>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BE91930"/>
    <w:multiLevelType w:val="multilevel"/>
    <w:tmpl w:val="06621D1A"/>
    <w:lvl w:ilvl="0">
      <w:numFmt w:val="bullet"/>
      <w:lvlText w:val="–"/>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2E21AC2"/>
    <w:multiLevelType w:val="hybridMultilevel"/>
    <w:tmpl w:val="AC70D90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2FD3689"/>
    <w:multiLevelType w:val="multilevel"/>
    <w:tmpl w:val="C13232CA"/>
    <w:lvl w:ilvl="0">
      <w:start w:val="1"/>
      <w:numFmt w:val="decimal"/>
      <w:lvlText w:val="%1"/>
      <w:lvlJc w:val="left"/>
      <w:pPr>
        <w:ind w:left="360" w:hanging="360"/>
      </w:pPr>
      <w:rPr>
        <w:rFonts w:hint="default"/>
        <w:u w:val="none"/>
      </w:rPr>
    </w:lvl>
    <w:lvl w:ilvl="1">
      <w:start w:val="5"/>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1800" w:hanging="1800"/>
      </w:pPr>
      <w:rPr>
        <w:rFonts w:hint="default"/>
        <w:u w:val="none"/>
      </w:rPr>
    </w:lvl>
  </w:abstractNum>
  <w:abstractNum w:abstractNumId="46" w15:restartNumberingAfterBreak="0">
    <w:nsid w:val="74F06F55"/>
    <w:multiLevelType w:val="hybridMultilevel"/>
    <w:tmpl w:val="C884FD38"/>
    <w:lvl w:ilvl="0" w:tplc="880EFCB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8441A0D"/>
    <w:multiLevelType w:val="hybridMultilevel"/>
    <w:tmpl w:val="3AF6475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8" w15:restartNumberingAfterBreak="0">
    <w:nsid w:val="79A45867"/>
    <w:multiLevelType w:val="hybridMultilevel"/>
    <w:tmpl w:val="667C108A"/>
    <w:lvl w:ilvl="0" w:tplc="305A39C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C533E64"/>
    <w:multiLevelType w:val="multilevel"/>
    <w:tmpl w:val="991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3757E2"/>
    <w:multiLevelType w:val="multilevel"/>
    <w:tmpl w:val="6B341768"/>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55804081">
    <w:abstractNumId w:val="17"/>
  </w:num>
  <w:num w:numId="2" w16cid:durableId="1395857985">
    <w:abstractNumId w:val="11"/>
  </w:num>
  <w:num w:numId="3" w16cid:durableId="1558124795">
    <w:abstractNumId w:val="40"/>
  </w:num>
  <w:num w:numId="4" w16cid:durableId="383408315">
    <w:abstractNumId w:val="29"/>
  </w:num>
  <w:num w:numId="5" w16cid:durableId="983267788">
    <w:abstractNumId w:val="49"/>
  </w:num>
  <w:num w:numId="6" w16cid:durableId="1182428713">
    <w:abstractNumId w:val="33"/>
  </w:num>
  <w:num w:numId="7" w16cid:durableId="1349405107">
    <w:abstractNumId w:val="14"/>
  </w:num>
  <w:num w:numId="8" w16cid:durableId="804541438">
    <w:abstractNumId w:val="30"/>
  </w:num>
  <w:num w:numId="9" w16cid:durableId="291404376">
    <w:abstractNumId w:val="37"/>
  </w:num>
  <w:num w:numId="10" w16cid:durableId="2106918452">
    <w:abstractNumId w:val="23"/>
  </w:num>
  <w:num w:numId="11" w16cid:durableId="1126490">
    <w:abstractNumId w:val="24"/>
  </w:num>
  <w:num w:numId="12" w16cid:durableId="2122144139">
    <w:abstractNumId w:val="39"/>
  </w:num>
  <w:num w:numId="13" w16cid:durableId="202792113">
    <w:abstractNumId w:val="10"/>
  </w:num>
  <w:num w:numId="14" w16cid:durableId="1722514237">
    <w:abstractNumId w:val="15"/>
  </w:num>
  <w:num w:numId="15" w16cid:durableId="1615554546">
    <w:abstractNumId w:val="46"/>
  </w:num>
  <w:num w:numId="16" w16cid:durableId="1006322387">
    <w:abstractNumId w:val="2"/>
  </w:num>
  <w:num w:numId="17" w16cid:durableId="840192909">
    <w:abstractNumId w:val="32"/>
  </w:num>
  <w:num w:numId="18" w16cid:durableId="2129930141">
    <w:abstractNumId w:val="13"/>
  </w:num>
  <w:num w:numId="19" w16cid:durableId="498421795">
    <w:abstractNumId w:val="3"/>
  </w:num>
  <w:num w:numId="20" w16cid:durableId="1278489880">
    <w:abstractNumId w:val="8"/>
  </w:num>
  <w:num w:numId="21" w16cid:durableId="930163161">
    <w:abstractNumId w:val="35"/>
  </w:num>
  <w:num w:numId="22" w16cid:durableId="785274741">
    <w:abstractNumId w:val="16"/>
  </w:num>
  <w:num w:numId="23" w16cid:durableId="714550527">
    <w:abstractNumId w:val="26"/>
  </w:num>
  <w:num w:numId="24" w16cid:durableId="928006924">
    <w:abstractNumId w:val="44"/>
  </w:num>
  <w:num w:numId="25" w16cid:durableId="168520828">
    <w:abstractNumId w:val="7"/>
  </w:num>
  <w:num w:numId="26" w16cid:durableId="1919435896">
    <w:abstractNumId w:val="6"/>
  </w:num>
  <w:num w:numId="27" w16cid:durableId="1596791440">
    <w:abstractNumId w:val="22"/>
  </w:num>
  <w:num w:numId="28" w16cid:durableId="1797790668">
    <w:abstractNumId w:val="5"/>
  </w:num>
  <w:num w:numId="29" w16cid:durableId="759987431">
    <w:abstractNumId w:val="47"/>
  </w:num>
  <w:num w:numId="30" w16cid:durableId="1905025107">
    <w:abstractNumId w:val="34"/>
  </w:num>
  <w:num w:numId="31" w16cid:durableId="680551081">
    <w:abstractNumId w:val="48"/>
  </w:num>
  <w:num w:numId="32" w16cid:durableId="1161508471">
    <w:abstractNumId w:val="25"/>
  </w:num>
  <w:num w:numId="33" w16cid:durableId="871112770">
    <w:abstractNumId w:val="12"/>
  </w:num>
  <w:num w:numId="34" w16cid:durableId="1062867242">
    <w:abstractNumId w:val="9"/>
  </w:num>
  <w:num w:numId="35" w16cid:durableId="802044833">
    <w:abstractNumId w:val="41"/>
  </w:num>
  <w:num w:numId="36" w16cid:durableId="1180969596">
    <w:abstractNumId w:val="43"/>
  </w:num>
  <w:num w:numId="37" w16cid:durableId="610284376">
    <w:abstractNumId w:val="31"/>
  </w:num>
  <w:num w:numId="38" w16cid:durableId="287394416">
    <w:abstractNumId w:val="36"/>
  </w:num>
  <w:num w:numId="39" w16cid:durableId="1718361320">
    <w:abstractNumId w:val="21"/>
  </w:num>
  <w:num w:numId="40" w16cid:durableId="849638400">
    <w:abstractNumId w:val="27"/>
  </w:num>
  <w:num w:numId="41" w16cid:durableId="868227291">
    <w:abstractNumId w:val="1"/>
  </w:num>
  <w:num w:numId="42" w16cid:durableId="839738916">
    <w:abstractNumId w:val="18"/>
  </w:num>
  <w:num w:numId="43" w16cid:durableId="1626692448">
    <w:abstractNumId w:val="42"/>
  </w:num>
  <w:num w:numId="44" w16cid:durableId="1459450459">
    <w:abstractNumId w:val="4"/>
  </w:num>
  <w:num w:numId="45" w16cid:durableId="1411653917">
    <w:abstractNumId w:val="0"/>
  </w:num>
  <w:num w:numId="46" w16cid:durableId="153187209">
    <w:abstractNumId w:val="19"/>
  </w:num>
  <w:num w:numId="47" w16cid:durableId="626813332">
    <w:abstractNumId w:val="50"/>
  </w:num>
  <w:num w:numId="48" w16cid:durableId="797450506">
    <w:abstractNumId w:val="38"/>
  </w:num>
  <w:num w:numId="49" w16cid:durableId="736829766">
    <w:abstractNumId w:val="45"/>
  </w:num>
  <w:num w:numId="50" w16cid:durableId="797455806">
    <w:abstractNumId w:val="28"/>
  </w:num>
  <w:num w:numId="51" w16cid:durableId="1975942687">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4E6"/>
    <w:rsid w:val="00000210"/>
    <w:rsid w:val="00000460"/>
    <w:rsid w:val="000006A2"/>
    <w:rsid w:val="00001B51"/>
    <w:rsid w:val="00002AEC"/>
    <w:rsid w:val="0000367E"/>
    <w:rsid w:val="00003F2A"/>
    <w:rsid w:val="00005176"/>
    <w:rsid w:val="0000519F"/>
    <w:rsid w:val="00005612"/>
    <w:rsid w:val="00005B94"/>
    <w:rsid w:val="00005DB4"/>
    <w:rsid w:val="00006E33"/>
    <w:rsid w:val="00006ECB"/>
    <w:rsid w:val="00007AD2"/>
    <w:rsid w:val="000107C7"/>
    <w:rsid w:val="000121D8"/>
    <w:rsid w:val="000122F2"/>
    <w:rsid w:val="00012615"/>
    <w:rsid w:val="00012643"/>
    <w:rsid w:val="00013528"/>
    <w:rsid w:val="00013811"/>
    <w:rsid w:val="0001456E"/>
    <w:rsid w:val="000151C7"/>
    <w:rsid w:val="00015584"/>
    <w:rsid w:val="00015D3C"/>
    <w:rsid w:val="00015E11"/>
    <w:rsid w:val="00015FC7"/>
    <w:rsid w:val="00016266"/>
    <w:rsid w:val="00017010"/>
    <w:rsid w:val="00017259"/>
    <w:rsid w:val="00017C7D"/>
    <w:rsid w:val="0002029E"/>
    <w:rsid w:val="00020670"/>
    <w:rsid w:val="00021645"/>
    <w:rsid w:val="00021EE9"/>
    <w:rsid w:val="00023ABF"/>
    <w:rsid w:val="00023C2E"/>
    <w:rsid w:val="00024086"/>
    <w:rsid w:val="000243D5"/>
    <w:rsid w:val="000245B2"/>
    <w:rsid w:val="000247B6"/>
    <w:rsid w:val="00025CA3"/>
    <w:rsid w:val="00026089"/>
    <w:rsid w:val="00027F92"/>
    <w:rsid w:val="00030101"/>
    <w:rsid w:val="00030296"/>
    <w:rsid w:val="000304C3"/>
    <w:rsid w:val="000311EF"/>
    <w:rsid w:val="000327D8"/>
    <w:rsid w:val="00032D02"/>
    <w:rsid w:val="00033B37"/>
    <w:rsid w:val="00035CC8"/>
    <w:rsid w:val="0003668A"/>
    <w:rsid w:val="00036995"/>
    <w:rsid w:val="0003726E"/>
    <w:rsid w:val="0003747F"/>
    <w:rsid w:val="00040ECE"/>
    <w:rsid w:val="00040F9F"/>
    <w:rsid w:val="00041BDD"/>
    <w:rsid w:val="00041BF6"/>
    <w:rsid w:val="00042084"/>
    <w:rsid w:val="0004231B"/>
    <w:rsid w:val="000428FB"/>
    <w:rsid w:val="00042D2E"/>
    <w:rsid w:val="00043097"/>
    <w:rsid w:val="0004309A"/>
    <w:rsid w:val="0004356C"/>
    <w:rsid w:val="000439DA"/>
    <w:rsid w:val="00044172"/>
    <w:rsid w:val="00044423"/>
    <w:rsid w:val="00044A68"/>
    <w:rsid w:val="000450B4"/>
    <w:rsid w:val="00045C51"/>
    <w:rsid w:val="0004619D"/>
    <w:rsid w:val="00047167"/>
    <w:rsid w:val="000474B2"/>
    <w:rsid w:val="0004759D"/>
    <w:rsid w:val="0005056F"/>
    <w:rsid w:val="0005178E"/>
    <w:rsid w:val="00051E83"/>
    <w:rsid w:val="00052376"/>
    <w:rsid w:val="00052B9A"/>
    <w:rsid w:val="00052DB4"/>
    <w:rsid w:val="00053F61"/>
    <w:rsid w:val="00053FD7"/>
    <w:rsid w:val="00054789"/>
    <w:rsid w:val="00055FCA"/>
    <w:rsid w:val="00056074"/>
    <w:rsid w:val="00056422"/>
    <w:rsid w:val="000570D2"/>
    <w:rsid w:val="000605FD"/>
    <w:rsid w:val="00060737"/>
    <w:rsid w:val="000609CC"/>
    <w:rsid w:val="00060A9B"/>
    <w:rsid w:val="00060C47"/>
    <w:rsid w:val="000614C1"/>
    <w:rsid w:val="00061C10"/>
    <w:rsid w:val="00061D05"/>
    <w:rsid w:val="000624C2"/>
    <w:rsid w:val="00062604"/>
    <w:rsid w:val="000636C1"/>
    <w:rsid w:val="0006386E"/>
    <w:rsid w:val="000639C1"/>
    <w:rsid w:val="00063A8D"/>
    <w:rsid w:val="000643E3"/>
    <w:rsid w:val="00064DE1"/>
    <w:rsid w:val="0006535C"/>
    <w:rsid w:val="0006620D"/>
    <w:rsid w:val="00066F90"/>
    <w:rsid w:val="00067092"/>
    <w:rsid w:val="00067D34"/>
    <w:rsid w:val="00070723"/>
    <w:rsid w:val="00072519"/>
    <w:rsid w:val="00072C02"/>
    <w:rsid w:val="00073432"/>
    <w:rsid w:val="00073D2F"/>
    <w:rsid w:val="00075025"/>
    <w:rsid w:val="000759ED"/>
    <w:rsid w:val="000761A6"/>
    <w:rsid w:val="0007695D"/>
    <w:rsid w:val="00076A9E"/>
    <w:rsid w:val="00077306"/>
    <w:rsid w:val="00077902"/>
    <w:rsid w:val="00077A55"/>
    <w:rsid w:val="000803B7"/>
    <w:rsid w:val="000805C4"/>
    <w:rsid w:val="00080D3C"/>
    <w:rsid w:val="00081211"/>
    <w:rsid w:val="000816B9"/>
    <w:rsid w:val="00081885"/>
    <w:rsid w:val="00083560"/>
    <w:rsid w:val="00084B34"/>
    <w:rsid w:val="000855B7"/>
    <w:rsid w:val="00086266"/>
    <w:rsid w:val="00086472"/>
    <w:rsid w:val="00086CAB"/>
    <w:rsid w:val="000874B7"/>
    <w:rsid w:val="00087CEB"/>
    <w:rsid w:val="00090306"/>
    <w:rsid w:val="000903F6"/>
    <w:rsid w:val="000909CD"/>
    <w:rsid w:val="00090A77"/>
    <w:rsid w:val="00090FC3"/>
    <w:rsid w:val="00091E04"/>
    <w:rsid w:val="000926B5"/>
    <w:rsid w:val="00093376"/>
    <w:rsid w:val="0009391A"/>
    <w:rsid w:val="00093DA0"/>
    <w:rsid w:val="0009576B"/>
    <w:rsid w:val="00096B5C"/>
    <w:rsid w:val="00096DCB"/>
    <w:rsid w:val="00096E27"/>
    <w:rsid w:val="00097C4D"/>
    <w:rsid w:val="000A0A8C"/>
    <w:rsid w:val="000A1183"/>
    <w:rsid w:val="000A118C"/>
    <w:rsid w:val="000A1970"/>
    <w:rsid w:val="000A1D1A"/>
    <w:rsid w:val="000A2CBD"/>
    <w:rsid w:val="000A3875"/>
    <w:rsid w:val="000A43AE"/>
    <w:rsid w:val="000A4778"/>
    <w:rsid w:val="000A565A"/>
    <w:rsid w:val="000A5871"/>
    <w:rsid w:val="000A5893"/>
    <w:rsid w:val="000A73F7"/>
    <w:rsid w:val="000A7B1B"/>
    <w:rsid w:val="000A7D7F"/>
    <w:rsid w:val="000B0009"/>
    <w:rsid w:val="000B1CD3"/>
    <w:rsid w:val="000B2476"/>
    <w:rsid w:val="000B2BF7"/>
    <w:rsid w:val="000B31CC"/>
    <w:rsid w:val="000B3F0B"/>
    <w:rsid w:val="000B450A"/>
    <w:rsid w:val="000B50E0"/>
    <w:rsid w:val="000B5E72"/>
    <w:rsid w:val="000B62CC"/>
    <w:rsid w:val="000B6F76"/>
    <w:rsid w:val="000B746D"/>
    <w:rsid w:val="000B7EB6"/>
    <w:rsid w:val="000C092B"/>
    <w:rsid w:val="000C09DA"/>
    <w:rsid w:val="000C0BD7"/>
    <w:rsid w:val="000C11F4"/>
    <w:rsid w:val="000C1201"/>
    <w:rsid w:val="000C12E3"/>
    <w:rsid w:val="000C24FE"/>
    <w:rsid w:val="000C261C"/>
    <w:rsid w:val="000C2B6D"/>
    <w:rsid w:val="000C2DC3"/>
    <w:rsid w:val="000C38A1"/>
    <w:rsid w:val="000C3BC3"/>
    <w:rsid w:val="000C3DB2"/>
    <w:rsid w:val="000C40C1"/>
    <w:rsid w:val="000C42AB"/>
    <w:rsid w:val="000C4432"/>
    <w:rsid w:val="000C45D7"/>
    <w:rsid w:val="000C4E1E"/>
    <w:rsid w:val="000C5E6D"/>
    <w:rsid w:val="000C5ECF"/>
    <w:rsid w:val="000C6575"/>
    <w:rsid w:val="000C7A61"/>
    <w:rsid w:val="000D0BBC"/>
    <w:rsid w:val="000D10E9"/>
    <w:rsid w:val="000D2737"/>
    <w:rsid w:val="000D2C11"/>
    <w:rsid w:val="000D339E"/>
    <w:rsid w:val="000D3D9A"/>
    <w:rsid w:val="000D560A"/>
    <w:rsid w:val="000D5880"/>
    <w:rsid w:val="000D64BC"/>
    <w:rsid w:val="000D6709"/>
    <w:rsid w:val="000D6E6C"/>
    <w:rsid w:val="000D79AC"/>
    <w:rsid w:val="000E04C5"/>
    <w:rsid w:val="000E1088"/>
    <w:rsid w:val="000E11C4"/>
    <w:rsid w:val="000E1BB7"/>
    <w:rsid w:val="000E398B"/>
    <w:rsid w:val="000E3F73"/>
    <w:rsid w:val="000E4052"/>
    <w:rsid w:val="000E4332"/>
    <w:rsid w:val="000E4B43"/>
    <w:rsid w:val="000E56E7"/>
    <w:rsid w:val="000E5AA0"/>
    <w:rsid w:val="000E6E83"/>
    <w:rsid w:val="000E7AB2"/>
    <w:rsid w:val="000F0739"/>
    <w:rsid w:val="000F0BAB"/>
    <w:rsid w:val="000F10BE"/>
    <w:rsid w:val="000F2052"/>
    <w:rsid w:val="000F2FFC"/>
    <w:rsid w:val="000F30BF"/>
    <w:rsid w:val="000F3801"/>
    <w:rsid w:val="000F4BA3"/>
    <w:rsid w:val="000F51A3"/>
    <w:rsid w:val="000F51AA"/>
    <w:rsid w:val="000F5EA1"/>
    <w:rsid w:val="000F669F"/>
    <w:rsid w:val="000F6DFD"/>
    <w:rsid w:val="001003A5"/>
    <w:rsid w:val="00100466"/>
    <w:rsid w:val="0010049D"/>
    <w:rsid w:val="001013CA"/>
    <w:rsid w:val="00101E00"/>
    <w:rsid w:val="00103230"/>
    <w:rsid w:val="001034AF"/>
    <w:rsid w:val="00103552"/>
    <w:rsid w:val="001040A3"/>
    <w:rsid w:val="001041B7"/>
    <w:rsid w:val="001060C2"/>
    <w:rsid w:val="001066AC"/>
    <w:rsid w:val="00107351"/>
    <w:rsid w:val="0011007F"/>
    <w:rsid w:val="001103F6"/>
    <w:rsid w:val="0011094E"/>
    <w:rsid w:val="00111F40"/>
    <w:rsid w:val="00112AD7"/>
    <w:rsid w:val="00113331"/>
    <w:rsid w:val="001134B1"/>
    <w:rsid w:val="001136D7"/>
    <w:rsid w:val="00113AA7"/>
    <w:rsid w:val="001148F7"/>
    <w:rsid w:val="00115077"/>
    <w:rsid w:val="00115127"/>
    <w:rsid w:val="0011624A"/>
    <w:rsid w:val="00116321"/>
    <w:rsid w:val="00121044"/>
    <w:rsid w:val="00123833"/>
    <w:rsid w:val="00123A32"/>
    <w:rsid w:val="00123C70"/>
    <w:rsid w:val="00124234"/>
    <w:rsid w:val="00124344"/>
    <w:rsid w:val="00124606"/>
    <w:rsid w:val="001259E3"/>
    <w:rsid w:val="00126427"/>
    <w:rsid w:val="00126931"/>
    <w:rsid w:val="00126D30"/>
    <w:rsid w:val="0013008B"/>
    <w:rsid w:val="0013073D"/>
    <w:rsid w:val="00130B3F"/>
    <w:rsid w:val="00130EFE"/>
    <w:rsid w:val="00131229"/>
    <w:rsid w:val="001317C0"/>
    <w:rsid w:val="001317D3"/>
    <w:rsid w:val="001318E9"/>
    <w:rsid w:val="00131A57"/>
    <w:rsid w:val="001327B0"/>
    <w:rsid w:val="00132D92"/>
    <w:rsid w:val="001334CD"/>
    <w:rsid w:val="00133502"/>
    <w:rsid w:val="00133AA2"/>
    <w:rsid w:val="00133D48"/>
    <w:rsid w:val="001340E6"/>
    <w:rsid w:val="0013423F"/>
    <w:rsid w:val="00136735"/>
    <w:rsid w:val="00136B9A"/>
    <w:rsid w:val="00136C94"/>
    <w:rsid w:val="00136E84"/>
    <w:rsid w:val="0013713E"/>
    <w:rsid w:val="001374B0"/>
    <w:rsid w:val="001377EE"/>
    <w:rsid w:val="001377F5"/>
    <w:rsid w:val="00140B8E"/>
    <w:rsid w:val="00140E7A"/>
    <w:rsid w:val="001414A2"/>
    <w:rsid w:val="001424AE"/>
    <w:rsid w:val="00143E92"/>
    <w:rsid w:val="00144011"/>
    <w:rsid w:val="00144395"/>
    <w:rsid w:val="001449DD"/>
    <w:rsid w:val="00145455"/>
    <w:rsid w:val="00146469"/>
    <w:rsid w:val="00147637"/>
    <w:rsid w:val="00147638"/>
    <w:rsid w:val="0014765E"/>
    <w:rsid w:val="00147BE9"/>
    <w:rsid w:val="00150BC1"/>
    <w:rsid w:val="00150CBA"/>
    <w:rsid w:val="00151708"/>
    <w:rsid w:val="00151752"/>
    <w:rsid w:val="00152BD6"/>
    <w:rsid w:val="00152EC1"/>
    <w:rsid w:val="0015368F"/>
    <w:rsid w:val="00154F30"/>
    <w:rsid w:val="00155A8B"/>
    <w:rsid w:val="00156468"/>
    <w:rsid w:val="0015647E"/>
    <w:rsid w:val="001564B0"/>
    <w:rsid w:val="0015651A"/>
    <w:rsid w:val="00156AEB"/>
    <w:rsid w:val="00157AD8"/>
    <w:rsid w:val="0016046D"/>
    <w:rsid w:val="00161144"/>
    <w:rsid w:val="001612BD"/>
    <w:rsid w:val="0016135A"/>
    <w:rsid w:val="00161F85"/>
    <w:rsid w:val="00162FF1"/>
    <w:rsid w:val="00163491"/>
    <w:rsid w:val="001641C2"/>
    <w:rsid w:val="00164FE3"/>
    <w:rsid w:val="001663CA"/>
    <w:rsid w:val="00167149"/>
    <w:rsid w:val="001673FD"/>
    <w:rsid w:val="001676FB"/>
    <w:rsid w:val="00167AC4"/>
    <w:rsid w:val="001707E7"/>
    <w:rsid w:val="0017108F"/>
    <w:rsid w:val="00171B9C"/>
    <w:rsid w:val="0017243D"/>
    <w:rsid w:val="00173658"/>
    <w:rsid w:val="001737C4"/>
    <w:rsid w:val="00173FA4"/>
    <w:rsid w:val="001744EE"/>
    <w:rsid w:val="0017465D"/>
    <w:rsid w:val="00175705"/>
    <w:rsid w:val="00175E97"/>
    <w:rsid w:val="00175F83"/>
    <w:rsid w:val="00176819"/>
    <w:rsid w:val="00176F3B"/>
    <w:rsid w:val="00177566"/>
    <w:rsid w:val="00177D0F"/>
    <w:rsid w:val="00180ADA"/>
    <w:rsid w:val="001814C4"/>
    <w:rsid w:val="001822F8"/>
    <w:rsid w:val="00182397"/>
    <w:rsid w:val="001825CA"/>
    <w:rsid w:val="001837BB"/>
    <w:rsid w:val="00183860"/>
    <w:rsid w:val="00184168"/>
    <w:rsid w:val="00184B5D"/>
    <w:rsid w:val="00185796"/>
    <w:rsid w:val="001867C7"/>
    <w:rsid w:val="001871EB"/>
    <w:rsid w:val="0019096B"/>
    <w:rsid w:val="00190D0F"/>
    <w:rsid w:val="00190FCC"/>
    <w:rsid w:val="00191E6D"/>
    <w:rsid w:val="00192323"/>
    <w:rsid w:val="00192446"/>
    <w:rsid w:val="00192776"/>
    <w:rsid w:val="00192FA7"/>
    <w:rsid w:val="0019315B"/>
    <w:rsid w:val="00193796"/>
    <w:rsid w:val="001948E7"/>
    <w:rsid w:val="00194EB9"/>
    <w:rsid w:val="00197120"/>
    <w:rsid w:val="00197949"/>
    <w:rsid w:val="00197B9B"/>
    <w:rsid w:val="001A0FAC"/>
    <w:rsid w:val="001A2298"/>
    <w:rsid w:val="001A2331"/>
    <w:rsid w:val="001A2510"/>
    <w:rsid w:val="001A293A"/>
    <w:rsid w:val="001A44A8"/>
    <w:rsid w:val="001A612A"/>
    <w:rsid w:val="001A6641"/>
    <w:rsid w:val="001A6DD7"/>
    <w:rsid w:val="001B06BD"/>
    <w:rsid w:val="001B0CDC"/>
    <w:rsid w:val="001B0FBF"/>
    <w:rsid w:val="001B2464"/>
    <w:rsid w:val="001B260E"/>
    <w:rsid w:val="001B2BB2"/>
    <w:rsid w:val="001B2E5E"/>
    <w:rsid w:val="001B34A5"/>
    <w:rsid w:val="001B3B9E"/>
    <w:rsid w:val="001B530E"/>
    <w:rsid w:val="001B5990"/>
    <w:rsid w:val="001B5E5D"/>
    <w:rsid w:val="001B5ECF"/>
    <w:rsid w:val="001B7A20"/>
    <w:rsid w:val="001C0917"/>
    <w:rsid w:val="001C14B9"/>
    <w:rsid w:val="001C1B07"/>
    <w:rsid w:val="001C2CF5"/>
    <w:rsid w:val="001C3240"/>
    <w:rsid w:val="001C3EC7"/>
    <w:rsid w:val="001C4AC8"/>
    <w:rsid w:val="001C4B97"/>
    <w:rsid w:val="001C6563"/>
    <w:rsid w:val="001C7228"/>
    <w:rsid w:val="001C72B2"/>
    <w:rsid w:val="001C7514"/>
    <w:rsid w:val="001C77B9"/>
    <w:rsid w:val="001D0A2B"/>
    <w:rsid w:val="001D18F5"/>
    <w:rsid w:val="001D2959"/>
    <w:rsid w:val="001D2CC0"/>
    <w:rsid w:val="001D2CD2"/>
    <w:rsid w:val="001D356C"/>
    <w:rsid w:val="001D37C9"/>
    <w:rsid w:val="001D4B84"/>
    <w:rsid w:val="001D7570"/>
    <w:rsid w:val="001D7D60"/>
    <w:rsid w:val="001E0002"/>
    <w:rsid w:val="001E037C"/>
    <w:rsid w:val="001E03E6"/>
    <w:rsid w:val="001E0ED3"/>
    <w:rsid w:val="001E1CE3"/>
    <w:rsid w:val="001E1F97"/>
    <w:rsid w:val="001E2539"/>
    <w:rsid w:val="001E2554"/>
    <w:rsid w:val="001E35DB"/>
    <w:rsid w:val="001E387F"/>
    <w:rsid w:val="001E3955"/>
    <w:rsid w:val="001E43F2"/>
    <w:rsid w:val="001E49F2"/>
    <w:rsid w:val="001E4AB5"/>
    <w:rsid w:val="001E605A"/>
    <w:rsid w:val="001E6FDC"/>
    <w:rsid w:val="001E6FEB"/>
    <w:rsid w:val="001E75EF"/>
    <w:rsid w:val="001E774A"/>
    <w:rsid w:val="001E7AC0"/>
    <w:rsid w:val="001F24D3"/>
    <w:rsid w:val="001F29AA"/>
    <w:rsid w:val="001F3882"/>
    <w:rsid w:val="001F3C4E"/>
    <w:rsid w:val="001F4299"/>
    <w:rsid w:val="001F48EE"/>
    <w:rsid w:val="001F4B25"/>
    <w:rsid w:val="001F4F2B"/>
    <w:rsid w:val="001F5B33"/>
    <w:rsid w:val="001F5E6D"/>
    <w:rsid w:val="001F6C6F"/>
    <w:rsid w:val="001F752C"/>
    <w:rsid w:val="001F7E51"/>
    <w:rsid w:val="00200B9A"/>
    <w:rsid w:val="002020B6"/>
    <w:rsid w:val="002023AF"/>
    <w:rsid w:val="0020246D"/>
    <w:rsid w:val="00202C14"/>
    <w:rsid w:val="0020322A"/>
    <w:rsid w:val="00203778"/>
    <w:rsid w:val="00203801"/>
    <w:rsid w:val="00205B1C"/>
    <w:rsid w:val="00206225"/>
    <w:rsid w:val="00206FC9"/>
    <w:rsid w:val="002074D3"/>
    <w:rsid w:val="00210E5C"/>
    <w:rsid w:val="002116AA"/>
    <w:rsid w:val="002119B0"/>
    <w:rsid w:val="00211C72"/>
    <w:rsid w:val="00212B2B"/>
    <w:rsid w:val="0021429A"/>
    <w:rsid w:val="00214DA1"/>
    <w:rsid w:val="00215673"/>
    <w:rsid w:val="00215C10"/>
    <w:rsid w:val="00215F8E"/>
    <w:rsid w:val="00217883"/>
    <w:rsid w:val="00217DA7"/>
    <w:rsid w:val="00220249"/>
    <w:rsid w:val="00220FFA"/>
    <w:rsid w:val="00221495"/>
    <w:rsid w:val="0022198D"/>
    <w:rsid w:val="00221D9B"/>
    <w:rsid w:val="00222AF2"/>
    <w:rsid w:val="002256C1"/>
    <w:rsid w:val="00225B55"/>
    <w:rsid w:val="002276DD"/>
    <w:rsid w:val="00227CEC"/>
    <w:rsid w:val="0023092A"/>
    <w:rsid w:val="00230C5F"/>
    <w:rsid w:val="00230DC7"/>
    <w:rsid w:val="00232742"/>
    <w:rsid w:val="00232B2A"/>
    <w:rsid w:val="00232C20"/>
    <w:rsid w:val="002336D6"/>
    <w:rsid w:val="0023384A"/>
    <w:rsid w:val="002339C2"/>
    <w:rsid w:val="00234359"/>
    <w:rsid w:val="002359B0"/>
    <w:rsid w:val="0023637A"/>
    <w:rsid w:val="00236472"/>
    <w:rsid w:val="00240B09"/>
    <w:rsid w:val="00240EEC"/>
    <w:rsid w:val="00241724"/>
    <w:rsid w:val="00241D75"/>
    <w:rsid w:val="00242217"/>
    <w:rsid w:val="00242C17"/>
    <w:rsid w:val="00244321"/>
    <w:rsid w:val="00244835"/>
    <w:rsid w:val="00244C69"/>
    <w:rsid w:val="00244D38"/>
    <w:rsid w:val="00244D69"/>
    <w:rsid w:val="002455B3"/>
    <w:rsid w:val="002456AB"/>
    <w:rsid w:val="00245AF1"/>
    <w:rsid w:val="00246C13"/>
    <w:rsid w:val="00247AAE"/>
    <w:rsid w:val="00247AFE"/>
    <w:rsid w:val="00250557"/>
    <w:rsid w:val="00250EFD"/>
    <w:rsid w:val="00250FA8"/>
    <w:rsid w:val="00250FFD"/>
    <w:rsid w:val="00251200"/>
    <w:rsid w:val="002514A1"/>
    <w:rsid w:val="00252564"/>
    <w:rsid w:val="0025279A"/>
    <w:rsid w:val="00253505"/>
    <w:rsid w:val="00254315"/>
    <w:rsid w:val="00254479"/>
    <w:rsid w:val="00254610"/>
    <w:rsid w:val="00254918"/>
    <w:rsid w:val="00254DE4"/>
    <w:rsid w:val="002561BB"/>
    <w:rsid w:val="00256D6F"/>
    <w:rsid w:val="002577DD"/>
    <w:rsid w:val="00257B1B"/>
    <w:rsid w:val="00257C03"/>
    <w:rsid w:val="002604E4"/>
    <w:rsid w:val="0026155F"/>
    <w:rsid w:val="00261F32"/>
    <w:rsid w:val="002623C7"/>
    <w:rsid w:val="00262DDA"/>
    <w:rsid w:val="00262F6E"/>
    <w:rsid w:val="00263407"/>
    <w:rsid w:val="00264198"/>
    <w:rsid w:val="0026436D"/>
    <w:rsid w:val="00264D0B"/>
    <w:rsid w:val="002670DB"/>
    <w:rsid w:val="00270D6C"/>
    <w:rsid w:val="00271230"/>
    <w:rsid w:val="00271295"/>
    <w:rsid w:val="00272CF3"/>
    <w:rsid w:val="00272E82"/>
    <w:rsid w:val="00273D6A"/>
    <w:rsid w:val="00274278"/>
    <w:rsid w:val="00274B7E"/>
    <w:rsid w:val="00275092"/>
    <w:rsid w:val="002750C5"/>
    <w:rsid w:val="00275FC2"/>
    <w:rsid w:val="00276346"/>
    <w:rsid w:val="0028143C"/>
    <w:rsid w:val="0028189E"/>
    <w:rsid w:val="00283A98"/>
    <w:rsid w:val="00283E19"/>
    <w:rsid w:val="00283F09"/>
    <w:rsid w:val="0028475A"/>
    <w:rsid w:val="00284CE6"/>
    <w:rsid w:val="002854C4"/>
    <w:rsid w:val="00286317"/>
    <w:rsid w:val="00286DED"/>
    <w:rsid w:val="002872B0"/>
    <w:rsid w:val="00287403"/>
    <w:rsid w:val="002878B2"/>
    <w:rsid w:val="00287C7E"/>
    <w:rsid w:val="00287DDC"/>
    <w:rsid w:val="00287FE3"/>
    <w:rsid w:val="00290475"/>
    <w:rsid w:val="00291CB3"/>
    <w:rsid w:val="00291E82"/>
    <w:rsid w:val="0029241A"/>
    <w:rsid w:val="002927C8"/>
    <w:rsid w:val="00292CB8"/>
    <w:rsid w:val="00292DC7"/>
    <w:rsid w:val="00293BB3"/>
    <w:rsid w:val="00294758"/>
    <w:rsid w:val="002962B8"/>
    <w:rsid w:val="00296D03"/>
    <w:rsid w:val="00296DAE"/>
    <w:rsid w:val="002970E5"/>
    <w:rsid w:val="00297AC9"/>
    <w:rsid w:val="002A0A8D"/>
    <w:rsid w:val="002A2013"/>
    <w:rsid w:val="002A29DC"/>
    <w:rsid w:val="002A2FBF"/>
    <w:rsid w:val="002A3666"/>
    <w:rsid w:val="002A3BBC"/>
    <w:rsid w:val="002A57C2"/>
    <w:rsid w:val="002A5914"/>
    <w:rsid w:val="002A5C44"/>
    <w:rsid w:val="002A5CF2"/>
    <w:rsid w:val="002A6D00"/>
    <w:rsid w:val="002A711C"/>
    <w:rsid w:val="002A7E82"/>
    <w:rsid w:val="002B0334"/>
    <w:rsid w:val="002B0A10"/>
    <w:rsid w:val="002B0F0D"/>
    <w:rsid w:val="002B1507"/>
    <w:rsid w:val="002B1D9E"/>
    <w:rsid w:val="002B21CF"/>
    <w:rsid w:val="002B3330"/>
    <w:rsid w:val="002B389E"/>
    <w:rsid w:val="002B4788"/>
    <w:rsid w:val="002B510C"/>
    <w:rsid w:val="002B5434"/>
    <w:rsid w:val="002B6941"/>
    <w:rsid w:val="002B69EF"/>
    <w:rsid w:val="002C019C"/>
    <w:rsid w:val="002C0311"/>
    <w:rsid w:val="002C0609"/>
    <w:rsid w:val="002C07D6"/>
    <w:rsid w:val="002C0A0E"/>
    <w:rsid w:val="002C0B00"/>
    <w:rsid w:val="002C0B1F"/>
    <w:rsid w:val="002C2472"/>
    <w:rsid w:val="002C2B0A"/>
    <w:rsid w:val="002C44F9"/>
    <w:rsid w:val="002C5227"/>
    <w:rsid w:val="002C5791"/>
    <w:rsid w:val="002C5DC2"/>
    <w:rsid w:val="002C6750"/>
    <w:rsid w:val="002C6D01"/>
    <w:rsid w:val="002D0187"/>
    <w:rsid w:val="002D1D97"/>
    <w:rsid w:val="002D2648"/>
    <w:rsid w:val="002D2945"/>
    <w:rsid w:val="002D3FB6"/>
    <w:rsid w:val="002D5375"/>
    <w:rsid w:val="002D61DB"/>
    <w:rsid w:val="002D6CCD"/>
    <w:rsid w:val="002D7665"/>
    <w:rsid w:val="002E0750"/>
    <w:rsid w:val="002E08C1"/>
    <w:rsid w:val="002E0964"/>
    <w:rsid w:val="002E138F"/>
    <w:rsid w:val="002E1E7F"/>
    <w:rsid w:val="002E2057"/>
    <w:rsid w:val="002E385C"/>
    <w:rsid w:val="002E3B7B"/>
    <w:rsid w:val="002E4070"/>
    <w:rsid w:val="002E5D87"/>
    <w:rsid w:val="002E6C0D"/>
    <w:rsid w:val="002F0A4F"/>
    <w:rsid w:val="002F1086"/>
    <w:rsid w:val="002F15F9"/>
    <w:rsid w:val="002F16D8"/>
    <w:rsid w:val="002F257B"/>
    <w:rsid w:val="002F2C1D"/>
    <w:rsid w:val="002F3C14"/>
    <w:rsid w:val="002F405F"/>
    <w:rsid w:val="002F43A2"/>
    <w:rsid w:val="002F4A16"/>
    <w:rsid w:val="002F4F3E"/>
    <w:rsid w:val="002F69AA"/>
    <w:rsid w:val="002F6AF1"/>
    <w:rsid w:val="00300776"/>
    <w:rsid w:val="00301482"/>
    <w:rsid w:val="00301790"/>
    <w:rsid w:val="00302ADE"/>
    <w:rsid w:val="00303461"/>
    <w:rsid w:val="00303D91"/>
    <w:rsid w:val="00303F28"/>
    <w:rsid w:val="00304149"/>
    <w:rsid w:val="00304AEC"/>
    <w:rsid w:val="00304E38"/>
    <w:rsid w:val="003067F0"/>
    <w:rsid w:val="00306AFB"/>
    <w:rsid w:val="003072D3"/>
    <w:rsid w:val="00307781"/>
    <w:rsid w:val="00307C58"/>
    <w:rsid w:val="00307F25"/>
    <w:rsid w:val="003107A6"/>
    <w:rsid w:val="00310D4C"/>
    <w:rsid w:val="00311756"/>
    <w:rsid w:val="00311C3C"/>
    <w:rsid w:val="00311FB7"/>
    <w:rsid w:val="00312C26"/>
    <w:rsid w:val="003132A0"/>
    <w:rsid w:val="0031448D"/>
    <w:rsid w:val="00314AB7"/>
    <w:rsid w:val="00315554"/>
    <w:rsid w:val="00316670"/>
    <w:rsid w:val="00316A3F"/>
    <w:rsid w:val="00322D63"/>
    <w:rsid w:val="00322FA1"/>
    <w:rsid w:val="00323EAF"/>
    <w:rsid w:val="003240E6"/>
    <w:rsid w:val="00324D16"/>
    <w:rsid w:val="00324D66"/>
    <w:rsid w:val="00325BE0"/>
    <w:rsid w:val="0032638B"/>
    <w:rsid w:val="00326D75"/>
    <w:rsid w:val="0032707E"/>
    <w:rsid w:val="00327424"/>
    <w:rsid w:val="00327DD9"/>
    <w:rsid w:val="003302A7"/>
    <w:rsid w:val="00331032"/>
    <w:rsid w:val="003310F3"/>
    <w:rsid w:val="00334206"/>
    <w:rsid w:val="003348B5"/>
    <w:rsid w:val="003352A7"/>
    <w:rsid w:val="0033720D"/>
    <w:rsid w:val="0033772E"/>
    <w:rsid w:val="00337EE1"/>
    <w:rsid w:val="0034094E"/>
    <w:rsid w:val="00340CA3"/>
    <w:rsid w:val="00341BFD"/>
    <w:rsid w:val="003426FF"/>
    <w:rsid w:val="0034371D"/>
    <w:rsid w:val="00343A5D"/>
    <w:rsid w:val="003441F8"/>
    <w:rsid w:val="003448BC"/>
    <w:rsid w:val="00344B6E"/>
    <w:rsid w:val="0034538F"/>
    <w:rsid w:val="00345B4B"/>
    <w:rsid w:val="003464C2"/>
    <w:rsid w:val="003466ED"/>
    <w:rsid w:val="00346814"/>
    <w:rsid w:val="0034694C"/>
    <w:rsid w:val="0034719D"/>
    <w:rsid w:val="003473B6"/>
    <w:rsid w:val="00347E62"/>
    <w:rsid w:val="003504E3"/>
    <w:rsid w:val="003505A8"/>
    <w:rsid w:val="0035130B"/>
    <w:rsid w:val="003521C8"/>
    <w:rsid w:val="00352447"/>
    <w:rsid w:val="003534B1"/>
    <w:rsid w:val="003538D9"/>
    <w:rsid w:val="00353E39"/>
    <w:rsid w:val="0035537D"/>
    <w:rsid w:val="003575BB"/>
    <w:rsid w:val="003576AB"/>
    <w:rsid w:val="00357D61"/>
    <w:rsid w:val="003603C4"/>
    <w:rsid w:val="0036098B"/>
    <w:rsid w:val="00361131"/>
    <w:rsid w:val="003620D8"/>
    <w:rsid w:val="003637B1"/>
    <w:rsid w:val="00364ECA"/>
    <w:rsid w:val="00365599"/>
    <w:rsid w:val="0036682D"/>
    <w:rsid w:val="00366A49"/>
    <w:rsid w:val="00366F1D"/>
    <w:rsid w:val="00367335"/>
    <w:rsid w:val="00367400"/>
    <w:rsid w:val="00367704"/>
    <w:rsid w:val="0036784B"/>
    <w:rsid w:val="003678D2"/>
    <w:rsid w:val="003679F4"/>
    <w:rsid w:val="00367BF8"/>
    <w:rsid w:val="00367CEC"/>
    <w:rsid w:val="00370D70"/>
    <w:rsid w:val="00371272"/>
    <w:rsid w:val="00371F18"/>
    <w:rsid w:val="00372131"/>
    <w:rsid w:val="00372D82"/>
    <w:rsid w:val="00372ED5"/>
    <w:rsid w:val="00373519"/>
    <w:rsid w:val="0037481F"/>
    <w:rsid w:val="003748CD"/>
    <w:rsid w:val="00374B3E"/>
    <w:rsid w:val="00374E66"/>
    <w:rsid w:val="00374FFD"/>
    <w:rsid w:val="00375808"/>
    <w:rsid w:val="00375CBC"/>
    <w:rsid w:val="0037624D"/>
    <w:rsid w:val="00376F19"/>
    <w:rsid w:val="003772DA"/>
    <w:rsid w:val="003773B2"/>
    <w:rsid w:val="003822B7"/>
    <w:rsid w:val="003825D2"/>
    <w:rsid w:val="00382F69"/>
    <w:rsid w:val="00383153"/>
    <w:rsid w:val="003843EB"/>
    <w:rsid w:val="00384960"/>
    <w:rsid w:val="00385A1A"/>
    <w:rsid w:val="00386491"/>
    <w:rsid w:val="00390896"/>
    <w:rsid w:val="003911FC"/>
    <w:rsid w:val="003917E5"/>
    <w:rsid w:val="0039266D"/>
    <w:rsid w:val="0039347C"/>
    <w:rsid w:val="003936CB"/>
    <w:rsid w:val="003958B9"/>
    <w:rsid w:val="00395B19"/>
    <w:rsid w:val="00396836"/>
    <w:rsid w:val="00396A22"/>
    <w:rsid w:val="003972C8"/>
    <w:rsid w:val="0039739A"/>
    <w:rsid w:val="00397A73"/>
    <w:rsid w:val="003A065C"/>
    <w:rsid w:val="003A0C6D"/>
    <w:rsid w:val="003A0EB2"/>
    <w:rsid w:val="003A19AD"/>
    <w:rsid w:val="003A25A3"/>
    <w:rsid w:val="003A290B"/>
    <w:rsid w:val="003A2B7A"/>
    <w:rsid w:val="003A2C4D"/>
    <w:rsid w:val="003A39B8"/>
    <w:rsid w:val="003A3DFD"/>
    <w:rsid w:val="003A3EBF"/>
    <w:rsid w:val="003A42F6"/>
    <w:rsid w:val="003A47CF"/>
    <w:rsid w:val="003A4C80"/>
    <w:rsid w:val="003A4CBC"/>
    <w:rsid w:val="003A4EF5"/>
    <w:rsid w:val="003A5008"/>
    <w:rsid w:val="003A600D"/>
    <w:rsid w:val="003A64E9"/>
    <w:rsid w:val="003A6FAA"/>
    <w:rsid w:val="003A7307"/>
    <w:rsid w:val="003A7ACF"/>
    <w:rsid w:val="003A7AD8"/>
    <w:rsid w:val="003B05FF"/>
    <w:rsid w:val="003B0A91"/>
    <w:rsid w:val="003B0FC6"/>
    <w:rsid w:val="003B1F7C"/>
    <w:rsid w:val="003B24F9"/>
    <w:rsid w:val="003B31B6"/>
    <w:rsid w:val="003B4FDB"/>
    <w:rsid w:val="003B55A1"/>
    <w:rsid w:val="003B5844"/>
    <w:rsid w:val="003B5C4D"/>
    <w:rsid w:val="003B6B11"/>
    <w:rsid w:val="003B6BA2"/>
    <w:rsid w:val="003B6C7D"/>
    <w:rsid w:val="003B7BA5"/>
    <w:rsid w:val="003C011D"/>
    <w:rsid w:val="003C05C5"/>
    <w:rsid w:val="003C0CDF"/>
    <w:rsid w:val="003C12B8"/>
    <w:rsid w:val="003C12CE"/>
    <w:rsid w:val="003C1617"/>
    <w:rsid w:val="003C35A5"/>
    <w:rsid w:val="003C3757"/>
    <w:rsid w:val="003C4D69"/>
    <w:rsid w:val="003C4DB1"/>
    <w:rsid w:val="003C5392"/>
    <w:rsid w:val="003C5A9E"/>
    <w:rsid w:val="003C62F6"/>
    <w:rsid w:val="003C6C7B"/>
    <w:rsid w:val="003C774C"/>
    <w:rsid w:val="003D02E8"/>
    <w:rsid w:val="003D0983"/>
    <w:rsid w:val="003D160E"/>
    <w:rsid w:val="003D20BF"/>
    <w:rsid w:val="003D21DF"/>
    <w:rsid w:val="003D3445"/>
    <w:rsid w:val="003D3B5E"/>
    <w:rsid w:val="003D4B89"/>
    <w:rsid w:val="003D4EAD"/>
    <w:rsid w:val="003D52E2"/>
    <w:rsid w:val="003D554E"/>
    <w:rsid w:val="003D6091"/>
    <w:rsid w:val="003D67D9"/>
    <w:rsid w:val="003D72AF"/>
    <w:rsid w:val="003D7345"/>
    <w:rsid w:val="003E0582"/>
    <w:rsid w:val="003E0901"/>
    <w:rsid w:val="003E132C"/>
    <w:rsid w:val="003E171D"/>
    <w:rsid w:val="003E260E"/>
    <w:rsid w:val="003E45D7"/>
    <w:rsid w:val="003E4C8F"/>
    <w:rsid w:val="003E52EA"/>
    <w:rsid w:val="003E586F"/>
    <w:rsid w:val="003E60EF"/>
    <w:rsid w:val="003F059D"/>
    <w:rsid w:val="003F0D5F"/>
    <w:rsid w:val="003F145B"/>
    <w:rsid w:val="003F1489"/>
    <w:rsid w:val="003F1E0C"/>
    <w:rsid w:val="003F2BAB"/>
    <w:rsid w:val="003F309A"/>
    <w:rsid w:val="003F3A47"/>
    <w:rsid w:val="003F50F8"/>
    <w:rsid w:val="003F5953"/>
    <w:rsid w:val="003F6ADF"/>
    <w:rsid w:val="004000DE"/>
    <w:rsid w:val="004004BC"/>
    <w:rsid w:val="00401350"/>
    <w:rsid w:val="00401478"/>
    <w:rsid w:val="00401483"/>
    <w:rsid w:val="00401E73"/>
    <w:rsid w:val="00401F80"/>
    <w:rsid w:val="0040399E"/>
    <w:rsid w:val="004039E9"/>
    <w:rsid w:val="00403B01"/>
    <w:rsid w:val="0040415A"/>
    <w:rsid w:val="00404DE6"/>
    <w:rsid w:val="004050B2"/>
    <w:rsid w:val="00406EF1"/>
    <w:rsid w:val="0041031E"/>
    <w:rsid w:val="0041090E"/>
    <w:rsid w:val="00410FAE"/>
    <w:rsid w:val="004114D3"/>
    <w:rsid w:val="00411AE5"/>
    <w:rsid w:val="0041246D"/>
    <w:rsid w:val="00412502"/>
    <w:rsid w:val="00412729"/>
    <w:rsid w:val="00412E6C"/>
    <w:rsid w:val="004142C3"/>
    <w:rsid w:val="004148C3"/>
    <w:rsid w:val="00415071"/>
    <w:rsid w:val="004152C7"/>
    <w:rsid w:val="00415554"/>
    <w:rsid w:val="00415BB9"/>
    <w:rsid w:val="00415ECF"/>
    <w:rsid w:val="00416D6F"/>
    <w:rsid w:val="004171B2"/>
    <w:rsid w:val="00417C7A"/>
    <w:rsid w:val="00417F1E"/>
    <w:rsid w:val="00420364"/>
    <w:rsid w:val="00420F27"/>
    <w:rsid w:val="00420F2E"/>
    <w:rsid w:val="00421432"/>
    <w:rsid w:val="004218C4"/>
    <w:rsid w:val="00422A35"/>
    <w:rsid w:val="00423407"/>
    <w:rsid w:val="004237E2"/>
    <w:rsid w:val="00423878"/>
    <w:rsid w:val="00423BFB"/>
    <w:rsid w:val="004241FA"/>
    <w:rsid w:val="00424804"/>
    <w:rsid w:val="004252D7"/>
    <w:rsid w:val="00425585"/>
    <w:rsid w:val="00425AB0"/>
    <w:rsid w:val="00425DE7"/>
    <w:rsid w:val="00425FBF"/>
    <w:rsid w:val="004266EB"/>
    <w:rsid w:val="004269B8"/>
    <w:rsid w:val="00427358"/>
    <w:rsid w:val="00427ABD"/>
    <w:rsid w:val="00427E65"/>
    <w:rsid w:val="00427E6C"/>
    <w:rsid w:val="004304DF"/>
    <w:rsid w:val="004307DF"/>
    <w:rsid w:val="004310A7"/>
    <w:rsid w:val="00431279"/>
    <w:rsid w:val="0043138B"/>
    <w:rsid w:val="00432F81"/>
    <w:rsid w:val="00433648"/>
    <w:rsid w:val="0043401D"/>
    <w:rsid w:val="0043545D"/>
    <w:rsid w:val="00435ECF"/>
    <w:rsid w:val="00436039"/>
    <w:rsid w:val="00436C1F"/>
    <w:rsid w:val="00437A2F"/>
    <w:rsid w:val="00437BA8"/>
    <w:rsid w:val="00437F61"/>
    <w:rsid w:val="0044087F"/>
    <w:rsid w:val="00440EF1"/>
    <w:rsid w:val="0044122A"/>
    <w:rsid w:val="004428BD"/>
    <w:rsid w:val="0044364F"/>
    <w:rsid w:val="004444F0"/>
    <w:rsid w:val="004446B3"/>
    <w:rsid w:val="004452F6"/>
    <w:rsid w:val="00445A7E"/>
    <w:rsid w:val="00445BDC"/>
    <w:rsid w:val="0044653F"/>
    <w:rsid w:val="004501C4"/>
    <w:rsid w:val="00451351"/>
    <w:rsid w:val="00453B37"/>
    <w:rsid w:val="004540C7"/>
    <w:rsid w:val="004542DE"/>
    <w:rsid w:val="00454A87"/>
    <w:rsid w:val="00454AA6"/>
    <w:rsid w:val="00454AE2"/>
    <w:rsid w:val="0045537E"/>
    <w:rsid w:val="00455C2C"/>
    <w:rsid w:val="00455E61"/>
    <w:rsid w:val="00456F82"/>
    <w:rsid w:val="004574D0"/>
    <w:rsid w:val="00457B35"/>
    <w:rsid w:val="004608C6"/>
    <w:rsid w:val="0046147F"/>
    <w:rsid w:val="00461885"/>
    <w:rsid w:val="004618DF"/>
    <w:rsid w:val="00461C68"/>
    <w:rsid w:val="00462981"/>
    <w:rsid w:val="00462E68"/>
    <w:rsid w:val="004631E8"/>
    <w:rsid w:val="004641C8"/>
    <w:rsid w:val="00464A11"/>
    <w:rsid w:val="00464A39"/>
    <w:rsid w:val="00464EAB"/>
    <w:rsid w:val="00464FDD"/>
    <w:rsid w:val="004659FA"/>
    <w:rsid w:val="00465F10"/>
    <w:rsid w:val="00466B1A"/>
    <w:rsid w:val="00467447"/>
    <w:rsid w:val="00467853"/>
    <w:rsid w:val="00467BA9"/>
    <w:rsid w:val="00471F62"/>
    <w:rsid w:val="00472C2D"/>
    <w:rsid w:val="00472D85"/>
    <w:rsid w:val="00473E96"/>
    <w:rsid w:val="00473F6F"/>
    <w:rsid w:val="00474568"/>
    <w:rsid w:val="00474A3E"/>
    <w:rsid w:val="00474AC8"/>
    <w:rsid w:val="00474AD1"/>
    <w:rsid w:val="00475807"/>
    <w:rsid w:val="00475837"/>
    <w:rsid w:val="00475965"/>
    <w:rsid w:val="00475C22"/>
    <w:rsid w:val="00476132"/>
    <w:rsid w:val="00477200"/>
    <w:rsid w:val="00481123"/>
    <w:rsid w:val="004816B2"/>
    <w:rsid w:val="00481826"/>
    <w:rsid w:val="00481B43"/>
    <w:rsid w:val="00481BA9"/>
    <w:rsid w:val="00482A66"/>
    <w:rsid w:val="0048310C"/>
    <w:rsid w:val="00483F0D"/>
    <w:rsid w:val="004844EA"/>
    <w:rsid w:val="004859D0"/>
    <w:rsid w:val="0048779E"/>
    <w:rsid w:val="00490208"/>
    <w:rsid w:val="00490642"/>
    <w:rsid w:val="00490999"/>
    <w:rsid w:val="004913BD"/>
    <w:rsid w:val="00491B22"/>
    <w:rsid w:val="00491E91"/>
    <w:rsid w:val="004929A8"/>
    <w:rsid w:val="00492F29"/>
    <w:rsid w:val="00493B71"/>
    <w:rsid w:val="00494D44"/>
    <w:rsid w:val="00495DAA"/>
    <w:rsid w:val="00496065"/>
    <w:rsid w:val="0049663A"/>
    <w:rsid w:val="004966CE"/>
    <w:rsid w:val="00496B66"/>
    <w:rsid w:val="004977C9"/>
    <w:rsid w:val="00497F3B"/>
    <w:rsid w:val="00497FF6"/>
    <w:rsid w:val="004A0524"/>
    <w:rsid w:val="004A19FE"/>
    <w:rsid w:val="004A6026"/>
    <w:rsid w:val="004A6ABC"/>
    <w:rsid w:val="004A6F66"/>
    <w:rsid w:val="004A707D"/>
    <w:rsid w:val="004A7855"/>
    <w:rsid w:val="004A7C64"/>
    <w:rsid w:val="004B1A74"/>
    <w:rsid w:val="004B1E7C"/>
    <w:rsid w:val="004B2577"/>
    <w:rsid w:val="004B268B"/>
    <w:rsid w:val="004B2CCF"/>
    <w:rsid w:val="004B4171"/>
    <w:rsid w:val="004B4AB9"/>
    <w:rsid w:val="004B5182"/>
    <w:rsid w:val="004B6F1F"/>
    <w:rsid w:val="004C1267"/>
    <w:rsid w:val="004C1C49"/>
    <w:rsid w:val="004C2240"/>
    <w:rsid w:val="004C2376"/>
    <w:rsid w:val="004C286C"/>
    <w:rsid w:val="004C298D"/>
    <w:rsid w:val="004C3C7D"/>
    <w:rsid w:val="004C4BD1"/>
    <w:rsid w:val="004C60A6"/>
    <w:rsid w:val="004C6366"/>
    <w:rsid w:val="004C65B4"/>
    <w:rsid w:val="004C6DCE"/>
    <w:rsid w:val="004C745A"/>
    <w:rsid w:val="004C7533"/>
    <w:rsid w:val="004D1031"/>
    <w:rsid w:val="004D1277"/>
    <w:rsid w:val="004D1852"/>
    <w:rsid w:val="004D1E22"/>
    <w:rsid w:val="004D299A"/>
    <w:rsid w:val="004D2CDB"/>
    <w:rsid w:val="004D343C"/>
    <w:rsid w:val="004D4FAF"/>
    <w:rsid w:val="004D53CE"/>
    <w:rsid w:val="004D56C9"/>
    <w:rsid w:val="004D5C78"/>
    <w:rsid w:val="004D5E9B"/>
    <w:rsid w:val="004D688E"/>
    <w:rsid w:val="004D6A94"/>
    <w:rsid w:val="004D6E84"/>
    <w:rsid w:val="004D7034"/>
    <w:rsid w:val="004E0F76"/>
    <w:rsid w:val="004E17F6"/>
    <w:rsid w:val="004E1B64"/>
    <w:rsid w:val="004E21A8"/>
    <w:rsid w:val="004E2842"/>
    <w:rsid w:val="004E31F8"/>
    <w:rsid w:val="004E3CB9"/>
    <w:rsid w:val="004E41D5"/>
    <w:rsid w:val="004E5459"/>
    <w:rsid w:val="004E579A"/>
    <w:rsid w:val="004E5A60"/>
    <w:rsid w:val="004E6949"/>
    <w:rsid w:val="004E6B4B"/>
    <w:rsid w:val="004E724E"/>
    <w:rsid w:val="004F0543"/>
    <w:rsid w:val="004F0FF0"/>
    <w:rsid w:val="004F1DC2"/>
    <w:rsid w:val="004F2DD9"/>
    <w:rsid w:val="004F4BFC"/>
    <w:rsid w:val="004F508F"/>
    <w:rsid w:val="004F60E1"/>
    <w:rsid w:val="004F6518"/>
    <w:rsid w:val="004F669B"/>
    <w:rsid w:val="004F6C7E"/>
    <w:rsid w:val="004F720F"/>
    <w:rsid w:val="004F78E4"/>
    <w:rsid w:val="004F7B1F"/>
    <w:rsid w:val="00500095"/>
    <w:rsid w:val="005007B4"/>
    <w:rsid w:val="00501014"/>
    <w:rsid w:val="00501D53"/>
    <w:rsid w:val="00503123"/>
    <w:rsid w:val="0050328A"/>
    <w:rsid w:val="0050377A"/>
    <w:rsid w:val="00505190"/>
    <w:rsid w:val="00505201"/>
    <w:rsid w:val="00505247"/>
    <w:rsid w:val="00505777"/>
    <w:rsid w:val="00505FBB"/>
    <w:rsid w:val="005060D7"/>
    <w:rsid w:val="005069E9"/>
    <w:rsid w:val="005073D7"/>
    <w:rsid w:val="00507F08"/>
    <w:rsid w:val="00510411"/>
    <w:rsid w:val="0051052A"/>
    <w:rsid w:val="005109C6"/>
    <w:rsid w:val="00510A6D"/>
    <w:rsid w:val="00510BD4"/>
    <w:rsid w:val="00511046"/>
    <w:rsid w:val="005110BC"/>
    <w:rsid w:val="00511D6F"/>
    <w:rsid w:val="00511E64"/>
    <w:rsid w:val="00512E48"/>
    <w:rsid w:val="00513B88"/>
    <w:rsid w:val="00513E73"/>
    <w:rsid w:val="00514099"/>
    <w:rsid w:val="005144B9"/>
    <w:rsid w:val="00514F58"/>
    <w:rsid w:val="0051591F"/>
    <w:rsid w:val="00515D50"/>
    <w:rsid w:val="0051628A"/>
    <w:rsid w:val="00516BD6"/>
    <w:rsid w:val="00516C7F"/>
    <w:rsid w:val="00517A54"/>
    <w:rsid w:val="00517B4A"/>
    <w:rsid w:val="00520F28"/>
    <w:rsid w:val="0052122F"/>
    <w:rsid w:val="00522B4C"/>
    <w:rsid w:val="00523829"/>
    <w:rsid w:val="00524098"/>
    <w:rsid w:val="0052424F"/>
    <w:rsid w:val="005249F3"/>
    <w:rsid w:val="00525368"/>
    <w:rsid w:val="00530665"/>
    <w:rsid w:val="0053110E"/>
    <w:rsid w:val="005339AB"/>
    <w:rsid w:val="00534907"/>
    <w:rsid w:val="00535008"/>
    <w:rsid w:val="0053540E"/>
    <w:rsid w:val="00536D2D"/>
    <w:rsid w:val="00536F82"/>
    <w:rsid w:val="0053714D"/>
    <w:rsid w:val="0053764E"/>
    <w:rsid w:val="00540084"/>
    <w:rsid w:val="00540BB7"/>
    <w:rsid w:val="00541645"/>
    <w:rsid w:val="00541C88"/>
    <w:rsid w:val="005424B6"/>
    <w:rsid w:val="005425AD"/>
    <w:rsid w:val="00542DF4"/>
    <w:rsid w:val="00542F99"/>
    <w:rsid w:val="0054355A"/>
    <w:rsid w:val="005436D5"/>
    <w:rsid w:val="00543B19"/>
    <w:rsid w:val="00543DFC"/>
    <w:rsid w:val="00544365"/>
    <w:rsid w:val="00544B5E"/>
    <w:rsid w:val="0054625F"/>
    <w:rsid w:val="005462A6"/>
    <w:rsid w:val="0054641D"/>
    <w:rsid w:val="00546434"/>
    <w:rsid w:val="00546EFA"/>
    <w:rsid w:val="00547B7B"/>
    <w:rsid w:val="00547C4D"/>
    <w:rsid w:val="00550BBB"/>
    <w:rsid w:val="00550C49"/>
    <w:rsid w:val="00550E74"/>
    <w:rsid w:val="0055122B"/>
    <w:rsid w:val="0055197E"/>
    <w:rsid w:val="00551AC5"/>
    <w:rsid w:val="00551EC8"/>
    <w:rsid w:val="00552593"/>
    <w:rsid w:val="005534D1"/>
    <w:rsid w:val="00553DA9"/>
    <w:rsid w:val="00553EA2"/>
    <w:rsid w:val="005547CD"/>
    <w:rsid w:val="00554EC1"/>
    <w:rsid w:val="00555D6B"/>
    <w:rsid w:val="005565C7"/>
    <w:rsid w:val="005568B3"/>
    <w:rsid w:val="00556C20"/>
    <w:rsid w:val="0055725B"/>
    <w:rsid w:val="00557CBC"/>
    <w:rsid w:val="00557EE4"/>
    <w:rsid w:val="005601F9"/>
    <w:rsid w:val="005618B9"/>
    <w:rsid w:val="00561C33"/>
    <w:rsid w:val="00561C46"/>
    <w:rsid w:val="00562FA9"/>
    <w:rsid w:val="00563F02"/>
    <w:rsid w:val="00563F87"/>
    <w:rsid w:val="0056418F"/>
    <w:rsid w:val="005642A9"/>
    <w:rsid w:val="0056717A"/>
    <w:rsid w:val="005678E0"/>
    <w:rsid w:val="00570F3A"/>
    <w:rsid w:val="0057165F"/>
    <w:rsid w:val="00572765"/>
    <w:rsid w:val="005738E8"/>
    <w:rsid w:val="0057410B"/>
    <w:rsid w:val="00574247"/>
    <w:rsid w:val="0057453E"/>
    <w:rsid w:val="0057466B"/>
    <w:rsid w:val="00574755"/>
    <w:rsid w:val="005767B3"/>
    <w:rsid w:val="00576EC2"/>
    <w:rsid w:val="005770A2"/>
    <w:rsid w:val="005779D5"/>
    <w:rsid w:val="00577D6A"/>
    <w:rsid w:val="00577EDC"/>
    <w:rsid w:val="00580332"/>
    <w:rsid w:val="005804A9"/>
    <w:rsid w:val="005815D2"/>
    <w:rsid w:val="00581A66"/>
    <w:rsid w:val="00581EA8"/>
    <w:rsid w:val="00582B3F"/>
    <w:rsid w:val="00582F50"/>
    <w:rsid w:val="0058449F"/>
    <w:rsid w:val="00585452"/>
    <w:rsid w:val="005858E3"/>
    <w:rsid w:val="00586781"/>
    <w:rsid w:val="00590948"/>
    <w:rsid w:val="00590C2B"/>
    <w:rsid w:val="0059128A"/>
    <w:rsid w:val="00592F30"/>
    <w:rsid w:val="005930AE"/>
    <w:rsid w:val="005934C1"/>
    <w:rsid w:val="0059471E"/>
    <w:rsid w:val="005958AE"/>
    <w:rsid w:val="00595F53"/>
    <w:rsid w:val="00596C66"/>
    <w:rsid w:val="00596CC4"/>
    <w:rsid w:val="0059733D"/>
    <w:rsid w:val="005A0B98"/>
    <w:rsid w:val="005A0EE8"/>
    <w:rsid w:val="005A1042"/>
    <w:rsid w:val="005A1C71"/>
    <w:rsid w:val="005A2499"/>
    <w:rsid w:val="005A26A0"/>
    <w:rsid w:val="005A2D59"/>
    <w:rsid w:val="005A3C56"/>
    <w:rsid w:val="005A4825"/>
    <w:rsid w:val="005A4ECC"/>
    <w:rsid w:val="005A618F"/>
    <w:rsid w:val="005A6ACC"/>
    <w:rsid w:val="005A7571"/>
    <w:rsid w:val="005B1681"/>
    <w:rsid w:val="005B1AB2"/>
    <w:rsid w:val="005B2D2E"/>
    <w:rsid w:val="005B3BF6"/>
    <w:rsid w:val="005B3E8D"/>
    <w:rsid w:val="005B48F8"/>
    <w:rsid w:val="005B4AC2"/>
    <w:rsid w:val="005B61EF"/>
    <w:rsid w:val="005B63B5"/>
    <w:rsid w:val="005B63F9"/>
    <w:rsid w:val="005B6979"/>
    <w:rsid w:val="005B751B"/>
    <w:rsid w:val="005C15A2"/>
    <w:rsid w:val="005C15D3"/>
    <w:rsid w:val="005C1977"/>
    <w:rsid w:val="005C1CF8"/>
    <w:rsid w:val="005C261F"/>
    <w:rsid w:val="005C34F2"/>
    <w:rsid w:val="005C383F"/>
    <w:rsid w:val="005C3BE1"/>
    <w:rsid w:val="005C4D22"/>
    <w:rsid w:val="005C51A8"/>
    <w:rsid w:val="005C73D3"/>
    <w:rsid w:val="005C7EE6"/>
    <w:rsid w:val="005D0302"/>
    <w:rsid w:val="005D0979"/>
    <w:rsid w:val="005D0B4B"/>
    <w:rsid w:val="005D1C10"/>
    <w:rsid w:val="005D1F93"/>
    <w:rsid w:val="005D2C7E"/>
    <w:rsid w:val="005D2CCA"/>
    <w:rsid w:val="005D4369"/>
    <w:rsid w:val="005D4438"/>
    <w:rsid w:val="005D4702"/>
    <w:rsid w:val="005D4708"/>
    <w:rsid w:val="005D52EB"/>
    <w:rsid w:val="005D53E6"/>
    <w:rsid w:val="005D56F9"/>
    <w:rsid w:val="005D595D"/>
    <w:rsid w:val="005D5969"/>
    <w:rsid w:val="005D5AC1"/>
    <w:rsid w:val="005D63C2"/>
    <w:rsid w:val="005D755B"/>
    <w:rsid w:val="005D7F27"/>
    <w:rsid w:val="005E243C"/>
    <w:rsid w:val="005E4106"/>
    <w:rsid w:val="005E4A69"/>
    <w:rsid w:val="005E5BF9"/>
    <w:rsid w:val="005E5C35"/>
    <w:rsid w:val="005E5DB2"/>
    <w:rsid w:val="005E6107"/>
    <w:rsid w:val="005E6621"/>
    <w:rsid w:val="005E67BA"/>
    <w:rsid w:val="005E7B4E"/>
    <w:rsid w:val="005F04A5"/>
    <w:rsid w:val="005F0725"/>
    <w:rsid w:val="005F0B03"/>
    <w:rsid w:val="005F0BA5"/>
    <w:rsid w:val="005F0D1A"/>
    <w:rsid w:val="005F0E92"/>
    <w:rsid w:val="005F1134"/>
    <w:rsid w:val="005F11D4"/>
    <w:rsid w:val="005F1CC4"/>
    <w:rsid w:val="005F2FFE"/>
    <w:rsid w:val="005F34C5"/>
    <w:rsid w:val="005F4577"/>
    <w:rsid w:val="005F4C38"/>
    <w:rsid w:val="005F512F"/>
    <w:rsid w:val="005F5B70"/>
    <w:rsid w:val="005F5F1E"/>
    <w:rsid w:val="005F64F0"/>
    <w:rsid w:val="005F66FF"/>
    <w:rsid w:val="005F6E25"/>
    <w:rsid w:val="005F734E"/>
    <w:rsid w:val="005F7B74"/>
    <w:rsid w:val="005F7E4E"/>
    <w:rsid w:val="006002AF"/>
    <w:rsid w:val="0060068B"/>
    <w:rsid w:val="00600F35"/>
    <w:rsid w:val="00602E89"/>
    <w:rsid w:val="00602FD4"/>
    <w:rsid w:val="0060338A"/>
    <w:rsid w:val="006035BC"/>
    <w:rsid w:val="00603825"/>
    <w:rsid w:val="006038B5"/>
    <w:rsid w:val="00603DF0"/>
    <w:rsid w:val="00604BAD"/>
    <w:rsid w:val="0060505C"/>
    <w:rsid w:val="006103FF"/>
    <w:rsid w:val="006107E0"/>
    <w:rsid w:val="006109D1"/>
    <w:rsid w:val="00610F6C"/>
    <w:rsid w:val="00611613"/>
    <w:rsid w:val="00611D3B"/>
    <w:rsid w:val="00611EDA"/>
    <w:rsid w:val="0061211A"/>
    <w:rsid w:val="006134B5"/>
    <w:rsid w:val="00613E31"/>
    <w:rsid w:val="0061433D"/>
    <w:rsid w:val="00614BE1"/>
    <w:rsid w:val="00616DDD"/>
    <w:rsid w:val="00616E1A"/>
    <w:rsid w:val="0062182A"/>
    <w:rsid w:val="00622634"/>
    <w:rsid w:val="00622F83"/>
    <w:rsid w:val="006230D0"/>
    <w:rsid w:val="006247E4"/>
    <w:rsid w:val="00624E38"/>
    <w:rsid w:val="006262BE"/>
    <w:rsid w:val="006265AC"/>
    <w:rsid w:val="00627DEB"/>
    <w:rsid w:val="006301F2"/>
    <w:rsid w:val="0063054B"/>
    <w:rsid w:val="00631628"/>
    <w:rsid w:val="00631AA6"/>
    <w:rsid w:val="00632043"/>
    <w:rsid w:val="00632679"/>
    <w:rsid w:val="006330E9"/>
    <w:rsid w:val="006331D3"/>
    <w:rsid w:val="00633992"/>
    <w:rsid w:val="00634943"/>
    <w:rsid w:val="0063495B"/>
    <w:rsid w:val="00634A50"/>
    <w:rsid w:val="00635531"/>
    <w:rsid w:val="006368CD"/>
    <w:rsid w:val="006372A4"/>
    <w:rsid w:val="00637D9E"/>
    <w:rsid w:val="00637F65"/>
    <w:rsid w:val="00640372"/>
    <w:rsid w:val="006407D1"/>
    <w:rsid w:val="00641FE2"/>
    <w:rsid w:val="00642E89"/>
    <w:rsid w:val="00643310"/>
    <w:rsid w:val="00643753"/>
    <w:rsid w:val="00643DDC"/>
    <w:rsid w:val="0064437F"/>
    <w:rsid w:val="0064541F"/>
    <w:rsid w:val="006454FD"/>
    <w:rsid w:val="00645C43"/>
    <w:rsid w:val="006464A4"/>
    <w:rsid w:val="00646E3D"/>
    <w:rsid w:val="00646FB6"/>
    <w:rsid w:val="00647239"/>
    <w:rsid w:val="006473FA"/>
    <w:rsid w:val="00650197"/>
    <w:rsid w:val="00650242"/>
    <w:rsid w:val="00650341"/>
    <w:rsid w:val="0065082C"/>
    <w:rsid w:val="00651135"/>
    <w:rsid w:val="0065178D"/>
    <w:rsid w:val="006519AE"/>
    <w:rsid w:val="00651B39"/>
    <w:rsid w:val="0065210F"/>
    <w:rsid w:val="00652931"/>
    <w:rsid w:val="00652E1C"/>
    <w:rsid w:val="00652E3B"/>
    <w:rsid w:val="00654B4E"/>
    <w:rsid w:val="006550C4"/>
    <w:rsid w:val="006559DB"/>
    <w:rsid w:val="0065702A"/>
    <w:rsid w:val="00657472"/>
    <w:rsid w:val="0066061E"/>
    <w:rsid w:val="006617F1"/>
    <w:rsid w:val="00661A88"/>
    <w:rsid w:val="006620BD"/>
    <w:rsid w:val="006622D2"/>
    <w:rsid w:val="00663836"/>
    <w:rsid w:val="00663A4B"/>
    <w:rsid w:val="00664370"/>
    <w:rsid w:val="0066517B"/>
    <w:rsid w:val="0066548D"/>
    <w:rsid w:val="00665AFB"/>
    <w:rsid w:val="0066630F"/>
    <w:rsid w:val="00667064"/>
    <w:rsid w:val="00667094"/>
    <w:rsid w:val="00667642"/>
    <w:rsid w:val="00667DCC"/>
    <w:rsid w:val="00670C7F"/>
    <w:rsid w:val="00670E91"/>
    <w:rsid w:val="006715E2"/>
    <w:rsid w:val="00673A9A"/>
    <w:rsid w:val="006746B1"/>
    <w:rsid w:val="0067567C"/>
    <w:rsid w:val="00675977"/>
    <w:rsid w:val="00675DD6"/>
    <w:rsid w:val="0067626D"/>
    <w:rsid w:val="00676697"/>
    <w:rsid w:val="006766A0"/>
    <w:rsid w:val="0067778F"/>
    <w:rsid w:val="00680212"/>
    <w:rsid w:val="00680705"/>
    <w:rsid w:val="00681000"/>
    <w:rsid w:val="00681486"/>
    <w:rsid w:val="00681512"/>
    <w:rsid w:val="006818E9"/>
    <w:rsid w:val="00681BF0"/>
    <w:rsid w:val="00682D7A"/>
    <w:rsid w:val="00683477"/>
    <w:rsid w:val="00683648"/>
    <w:rsid w:val="0068466D"/>
    <w:rsid w:val="00684E4E"/>
    <w:rsid w:val="00684F6E"/>
    <w:rsid w:val="006850A3"/>
    <w:rsid w:val="006857D5"/>
    <w:rsid w:val="00685DFE"/>
    <w:rsid w:val="00685EFB"/>
    <w:rsid w:val="00686C57"/>
    <w:rsid w:val="006872CA"/>
    <w:rsid w:val="00687786"/>
    <w:rsid w:val="00687C16"/>
    <w:rsid w:val="006903AB"/>
    <w:rsid w:val="00690C4E"/>
    <w:rsid w:val="00691109"/>
    <w:rsid w:val="00691507"/>
    <w:rsid w:val="00693200"/>
    <w:rsid w:val="006943B2"/>
    <w:rsid w:val="00694511"/>
    <w:rsid w:val="006945F0"/>
    <w:rsid w:val="00695A12"/>
    <w:rsid w:val="00695E2D"/>
    <w:rsid w:val="00696203"/>
    <w:rsid w:val="00697BB6"/>
    <w:rsid w:val="00697EA9"/>
    <w:rsid w:val="006A081F"/>
    <w:rsid w:val="006A10E5"/>
    <w:rsid w:val="006A257E"/>
    <w:rsid w:val="006A277E"/>
    <w:rsid w:val="006A2A02"/>
    <w:rsid w:val="006A2C9E"/>
    <w:rsid w:val="006A3091"/>
    <w:rsid w:val="006A408E"/>
    <w:rsid w:val="006A481C"/>
    <w:rsid w:val="006A48A0"/>
    <w:rsid w:val="006A5761"/>
    <w:rsid w:val="006A5BAA"/>
    <w:rsid w:val="006A5ECE"/>
    <w:rsid w:val="006A6DBE"/>
    <w:rsid w:val="006A7CFD"/>
    <w:rsid w:val="006A7D26"/>
    <w:rsid w:val="006B05B4"/>
    <w:rsid w:val="006B0677"/>
    <w:rsid w:val="006B108E"/>
    <w:rsid w:val="006B208F"/>
    <w:rsid w:val="006B2B06"/>
    <w:rsid w:val="006B2CD3"/>
    <w:rsid w:val="006B6099"/>
    <w:rsid w:val="006B6F98"/>
    <w:rsid w:val="006C02B7"/>
    <w:rsid w:val="006C0B60"/>
    <w:rsid w:val="006C0BAD"/>
    <w:rsid w:val="006C1725"/>
    <w:rsid w:val="006C17C4"/>
    <w:rsid w:val="006C1E9F"/>
    <w:rsid w:val="006C1F72"/>
    <w:rsid w:val="006C3E2B"/>
    <w:rsid w:val="006C5757"/>
    <w:rsid w:val="006C6309"/>
    <w:rsid w:val="006D05FE"/>
    <w:rsid w:val="006D2350"/>
    <w:rsid w:val="006D29AF"/>
    <w:rsid w:val="006D3169"/>
    <w:rsid w:val="006D358B"/>
    <w:rsid w:val="006D3A7D"/>
    <w:rsid w:val="006D4601"/>
    <w:rsid w:val="006D546A"/>
    <w:rsid w:val="006D5A84"/>
    <w:rsid w:val="006D5C68"/>
    <w:rsid w:val="006D6EEF"/>
    <w:rsid w:val="006D72C2"/>
    <w:rsid w:val="006E02FC"/>
    <w:rsid w:val="006E10B5"/>
    <w:rsid w:val="006E1B03"/>
    <w:rsid w:val="006E21F3"/>
    <w:rsid w:val="006E621C"/>
    <w:rsid w:val="006E622C"/>
    <w:rsid w:val="006E7395"/>
    <w:rsid w:val="006E73F1"/>
    <w:rsid w:val="006F01C8"/>
    <w:rsid w:val="006F0394"/>
    <w:rsid w:val="006F0780"/>
    <w:rsid w:val="006F2546"/>
    <w:rsid w:val="006F27DA"/>
    <w:rsid w:val="006F2DEE"/>
    <w:rsid w:val="006F3821"/>
    <w:rsid w:val="006F3B8B"/>
    <w:rsid w:val="006F3F5E"/>
    <w:rsid w:val="006F4ACC"/>
    <w:rsid w:val="006F500B"/>
    <w:rsid w:val="006F5EBE"/>
    <w:rsid w:val="006F6F40"/>
    <w:rsid w:val="006F7278"/>
    <w:rsid w:val="006F7506"/>
    <w:rsid w:val="006F7D24"/>
    <w:rsid w:val="006F7DB4"/>
    <w:rsid w:val="006F7E8D"/>
    <w:rsid w:val="00700102"/>
    <w:rsid w:val="00700DC8"/>
    <w:rsid w:val="0070145D"/>
    <w:rsid w:val="00701546"/>
    <w:rsid w:val="00701C4D"/>
    <w:rsid w:val="00701D63"/>
    <w:rsid w:val="00701E0B"/>
    <w:rsid w:val="00702F7D"/>
    <w:rsid w:val="0070326B"/>
    <w:rsid w:val="00704BD1"/>
    <w:rsid w:val="00704FEC"/>
    <w:rsid w:val="00705689"/>
    <w:rsid w:val="007056C6"/>
    <w:rsid w:val="007064AA"/>
    <w:rsid w:val="0070679B"/>
    <w:rsid w:val="00710859"/>
    <w:rsid w:val="0071123F"/>
    <w:rsid w:val="00711A9F"/>
    <w:rsid w:val="00712521"/>
    <w:rsid w:val="00713036"/>
    <w:rsid w:val="007130F1"/>
    <w:rsid w:val="00713277"/>
    <w:rsid w:val="00713C84"/>
    <w:rsid w:val="00713D24"/>
    <w:rsid w:val="007151D4"/>
    <w:rsid w:val="00715715"/>
    <w:rsid w:val="0071656F"/>
    <w:rsid w:val="00716B39"/>
    <w:rsid w:val="0071764A"/>
    <w:rsid w:val="00717B3E"/>
    <w:rsid w:val="00720853"/>
    <w:rsid w:val="00722824"/>
    <w:rsid w:val="00722AAE"/>
    <w:rsid w:val="00722C2F"/>
    <w:rsid w:val="0072309B"/>
    <w:rsid w:val="007230B1"/>
    <w:rsid w:val="00723CA6"/>
    <w:rsid w:val="00724787"/>
    <w:rsid w:val="00724A17"/>
    <w:rsid w:val="00724B94"/>
    <w:rsid w:val="0072532B"/>
    <w:rsid w:val="007257E5"/>
    <w:rsid w:val="00726CAE"/>
    <w:rsid w:val="00730546"/>
    <w:rsid w:val="00731B86"/>
    <w:rsid w:val="00731BF6"/>
    <w:rsid w:val="007328B0"/>
    <w:rsid w:val="00732C27"/>
    <w:rsid w:val="007345CA"/>
    <w:rsid w:val="00735586"/>
    <w:rsid w:val="00735ECA"/>
    <w:rsid w:val="007364F8"/>
    <w:rsid w:val="00736792"/>
    <w:rsid w:val="007372ED"/>
    <w:rsid w:val="00737B58"/>
    <w:rsid w:val="00737E4D"/>
    <w:rsid w:val="00740871"/>
    <w:rsid w:val="007409E1"/>
    <w:rsid w:val="0074140D"/>
    <w:rsid w:val="0074215A"/>
    <w:rsid w:val="0074235B"/>
    <w:rsid w:val="00742A08"/>
    <w:rsid w:val="00742FA3"/>
    <w:rsid w:val="007439F1"/>
    <w:rsid w:val="007440A3"/>
    <w:rsid w:val="00744F95"/>
    <w:rsid w:val="007453AE"/>
    <w:rsid w:val="0074621C"/>
    <w:rsid w:val="007464E6"/>
    <w:rsid w:val="00746B02"/>
    <w:rsid w:val="00746FD7"/>
    <w:rsid w:val="0074771A"/>
    <w:rsid w:val="007478CD"/>
    <w:rsid w:val="00750160"/>
    <w:rsid w:val="007501E3"/>
    <w:rsid w:val="007507CB"/>
    <w:rsid w:val="007510D6"/>
    <w:rsid w:val="0075131C"/>
    <w:rsid w:val="00751D80"/>
    <w:rsid w:val="00752F34"/>
    <w:rsid w:val="00755856"/>
    <w:rsid w:val="00755E60"/>
    <w:rsid w:val="0075605E"/>
    <w:rsid w:val="00756EB3"/>
    <w:rsid w:val="0075732A"/>
    <w:rsid w:val="00757424"/>
    <w:rsid w:val="0075796A"/>
    <w:rsid w:val="00757F28"/>
    <w:rsid w:val="00757FB5"/>
    <w:rsid w:val="007602CB"/>
    <w:rsid w:val="00760D3C"/>
    <w:rsid w:val="00760FCE"/>
    <w:rsid w:val="0076150B"/>
    <w:rsid w:val="0076178D"/>
    <w:rsid w:val="0076195A"/>
    <w:rsid w:val="00761C14"/>
    <w:rsid w:val="0076262A"/>
    <w:rsid w:val="007626C3"/>
    <w:rsid w:val="007639D1"/>
    <w:rsid w:val="0076630D"/>
    <w:rsid w:val="00767751"/>
    <w:rsid w:val="00767D33"/>
    <w:rsid w:val="00767F24"/>
    <w:rsid w:val="007704F6"/>
    <w:rsid w:val="0077157F"/>
    <w:rsid w:val="007725CF"/>
    <w:rsid w:val="007725E1"/>
    <w:rsid w:val="00772923"/>
    <w:rsid w:val="00773958"/>
    <w:rsid w:val="00774338"/>
    <w:rsid w:val="00774CFB"/>
    <w:rsid w:val="00774E1B"/>
    <w:rsid w:val="007767F3"/>
    <w:rsid w:val="007775D2"/>
    <w:rsid w:val="00780E61"/>
    <w:rsid w:val="0078446D"/>
    <w:rsid w:val="007852E1"/>
    <w:rsid w:val="00785894"/>
    <w:rsid w:val="00785BBD"/>
    <w:rsid w:val="007864F8"/>
    <w:rsid w:val="0078694A"/>
    <w:rsid w:val="00786CCA"/>
    <w:rsid w:val="00787417"/>
    <w:rsid w:val="00790123"/>
    <w:rsid w:val="007901D6"/>
    <w:rsid w:val="00790FAF"/>
    <w:rsid w:val="00791F21"/>
    <w:rsid w:val="00793527"/>
    <w:rsid w:val="007935EE"/>
    <w:rsid w:val="00793C09"/>
    <w:rsid w:val="00793C5A"/>
    <w:rsid w:val="00793D4D"/>
    <w:rsid w:val="00794239"/>
    <w:rsid w:val="00795612"/>
    <w:rsid w:val="00795670"/>
    <w:rsid w:val="007957DB"/>
    <w:rsid w:val="00796492"/>
    <w:rsid w:val="007964F7"/>
    <w:rsid w:val="007977D1"/>
    <w:rsid w:val="007A069E"/>
    <w:rsid w:val="007A0B69"/>
    <w:rsid w:val="007A0C53"/>
    <w:rsid w:val="007A1921"/>
    <w:rsid w:val="007A1979"/>
    <w:rsid w:val="007A2B3E"/>
    <w:rsid w:val="007A2BFA"/>
    <w:rsid w:val="007A352B"/>
    <w:rsid w:val="007A3BA2"/>
    <w:rsid w:val="007A4E89"/>
    <w:rsid w:val="007A5BF5"/>
    <w:rsid w:val="007A6410"/>
    <w:rsid w:val="007A6ED5"/>
    <w:rsid w:val="007A6FB9"/>
    <w:rsid w:val="007A7CAD"/>
    <w:rsid w:val="007B03D2"/>
    <w:rsid w:val="007B045F"/>
    <w:rsid w:val="007B0A65"/>
    <w:rsid w:val="007B11F3"/>
    <w:rsid w:val="007B2CF5"/>
    <w:rsid w:val="007B2D27"/>
    <w:rsid w:val="007B331E"/>
    <w:rsid w:val="007B34AB"/>
    <w:rsid w:val="007B3655"/>
    <w:rsid w:val="007B3802"/>
    <w:rsid w:val="007B3FCC"/>
    <w:rsid w:val="007B4210"/>
    <w:rsid w:val="007B4587"/>
    <w:rsid w:val="007B4BE1"/>
    <w:rsid w:val="007B6646"/>
    <w:rsid w:val="007B66F2"/>
    <w:rsid w:val="007B6712"/>
    <w:rsid w:val="007B671C"/>
    <w:rsid w:val="007B67FB"/>
    <w:rsid w:val="007B72AF"/>
    <w:rsid w:val="007B72BE"/>
    <w:rsid w:val="007C3EBC"/>
    <w:rsid w:val="007C4984"/>
    <w:rsid w:val="007C589A"/>
    <w:rsid w:val="007C5C6D"/>
    <w:rsid w:val="007C5E29"/>
    <w:rsid w:val="007C656A"/>
    <w:rsid w:val="007D053E"/>
    <w:rsid w:val="007D0A2C"/>
    <w:rsid w:val="007D1A1A"/>
    <w:rsid w:val="007D1AA2"/>
    <w:rsid w:val="007D1BAD"/>
    <w:rsid w:val="007D1C5B"/>
    <w:rsid w:val="007D1F82"/>
    <w:rsid w:val="007D2977"/>
    <w:rsid w:val="007D2F58"/>
    <w:rsid w:val="007D3209"/>
    <w:rsid w:val="007D3239"/>
    <w:rsid w:val="007D39A1"/>
    <w:rsid w:val="007D4780"/>
    <w:rsid w:val="007D4BF1"/>
    <w:rsid w:val="007D5746"/>
    <w:rsid w:val="007D5AA5"/>
    <w:rsid w:val="007D61F6"/>
    <w:rsid w:val="007D6421"/>
    <w:rsid w:val="007E0509"/>
    <w:rsid w:val="007E0E09"/>
    <w:rsid w:val="007E1308"/>
    <w:rsid w:val="007E1FB7"/>
    <w:rsid w:val="007E23BD"/>
    <w:rsid w:val="007E2C89"/>
    <w:rsid w:val="007E2DF8"/>
    <w:rsid w:val="007E2F5E"/>
    <w:rsid w:val="007E3427"/>
    <w:rsid w:val="007E37A0"/>
    <w:rsid w:val="007E385A"/>
    <w:rsid w:val="007E41DA"/>
    <w:rsid w:val="007E53FB"/>
    <w:rsid w:val="007E73B7"/>
    <w:rsid w:val="007E77C6"/>
    <w:rsid w:val="007E7D0F"/>
    <w:rsid w:val="007F0129"/>
    <w:rsid w:val="007F0AF3"/>
    <w:rsid w:val="007F13A8"/>
    <w:rsid w:val="007F1790"/>
    <w:rsid w:val="007F20B1"/>
    <w:rsid w:val="007F2335"/>
    <w:rsid w:val="007F33CF"/>
    <w:rsid w:val="007F3D9F"/>
    <w:rsid w:val="007F4159"/>
    <w:rsid w:val="007F4531"/>
    <w:rsid w:val="007F4C36"/>
    <w:rsid w:val="007F5430"/>
    <w:rsid w:val="007F5C98"/>
    <w:rsid w:val="007F6226"/>
    <w:rsid w:val="007F7465"/>
    <w:rsid w:val="007F74B2"/>
    <w:rsid w:val="007F7E1C"/>
    <w:rsid w:val="00800657"/>
    <w:rsid w:val="00800CC2"/>
    <w:rsid w:val="008024BB"/>
    <w:rsid w:val="008025D3"/>
    <w:rsid w:val="0080264B"/>
    <w:rsid w:val="008032C7"/>
    <w:rsid w:val="00803612"/>
    <w:rsid w:val="00803E83"/>
    <w:rsid w:val="00804B64"/>
    <w:rsid w:val="00805363"/>
    <w:rsid w:val="008056B5"/>
    <w:rsid w:val="008057DC"/>
    <w:rsid w:val="00805B8E"/>
    <w:rsid w:val="00805E0C"/>
    <w:rsid w:val="008061F8"/>
    <w:rsid w:val="0080620F"/>
    <w:rsid w:val="008064DB"/>
    <w:rsid w:val="00807544"/>
    <w:rsid w:val="00807667"/>
    <w:rsid w:val="0080788E"/>
    <w:rsid w:val="0081040A"/>
    <w:rsid w:val="0081080A"/>
    <w:rsid w:val="00810C98"/>
    <w:rsid w:val="00810FCC"/>
    <w:rsid w:val="0081186C"/>
    <w:rsid w:val="00812050"/>
    <w:rsid w:val="0081263A"/>
    <w:rsid w:val="00812BB7"/>
    <w:rsid w:val="008136BF"/>
    <w:rsid w:val="008145E7"/>
    <w:rsid w:val="00814861"/>
    <w:rsid w:val="00814899"/>
    <w:rsid w:val="00814B90"/>
    <w:rsid w:val="008150A0"/>
    <w:rsid w:val="00817818"/>
    <w:rsid w:val="00817E84"/>
    <w:rsid w:val="00817F5C"/>
    <w:rsid w:val="008207BE"/>
    <w:rsid w:val="00820BEC"/>
    <w:rsid w:val="008215B9"/>
    <w:rsid w:val="00821E0E"/>
    <w:rsid w:val="00822BAA"/>
    <w:rsid w:val="00823F00"/>
    <w:rsid w:val="00824515"/>
    <w:rsid w:val="00825AD1"/>
    <w:rsid w:val="00826153"/>
    <w:rsid w:val="0082680E"/>
    <w:rsid w:val="00826A3D"/>
    <w:rsid w:val="00826AB2"/>
    <w:rsid w:val="00826BF9"/>
    <w:rsid w:val="00827BAC"/>
    <w:rsid w:val="00827CF1"/>
    <w:rsid w:val="00827E0A"/>
    <w:rsid w:val="00827E96"/>
    <w:rsid w:val="00830A42"/>
    <w:rsid w:val="00830DD8"/>
    <w:rsid w:val="008311AA"/>
    <w:rsid w:val="008312F6"/>
    <w:rsid w:val="00831417"/>
    <w:rsid w:val="00831D75"/>
    <w:rsid w:val="008336F6"/>
    <w:rsid w:val="008339F0"/>
    <w:rsid w:val="00834048"/>
    <w:rsid w:val="0083446D"/>
    <w:rsid w:val="00834597"/>
    <w:rsid w:val="00835007"/>
    <w:rsid w:val="00836824"/>
    <w:rsid w:val="00837F89"/>
    <w:rsid w:val="00840040"/>
    <w:rsid w:val="00840810"/>
    <w:rsid w:val="00840E1C"/>
    <w:rsid w:val="008417A5"/>
    <w:rsid w:val="0084199D"/>
    <w:rsid w:val="00841EB7"/>
    <w:rsid w:val="008441BF"/>
    <w:rsid w:val="00845D05"/>
    <w:rsid w:val="008463A0"/>
    <w:rsid w:val="00846D45"/>
    <w:rsid w:val="0084769A"/>
    <w:rsid w:val="0085038F"/>
    <w:rsid w:val="00850BA5"/>
    <w:rsid w:val="00851B0E"/>
    <w:rsid w:val="00851BC4"/>
    <w:rsid w:val="00852EAB"/>
    <w:rsid w:val="008534C7"/>
    <w:rsid w:val="008536BE"/>
    <w:rsid w:val="0085451A"/>
    <w:rsid w:val="008546B4"/>
    <w:rsid w:val="00854C7D"/>
    <w:rsid w:val="008552FF"/>
    <w:rsid w:val="00856276"/>
    <w:rsid w:val="008563C8"/>
    <w:rsid w:val="008574AA"/>
    <w:rsid w:val="00857B71"/>
    <w:rsid w:val="00857E02"/>
    <w:rsid w:val="00860659"/>
    <w:rsid w:val="00860773"/>
    <w:rsid w:val="008608DD"/>
    <w:rsid w:val="00860D0B"/>
    <w:rsid w:val="0086110F"/>
    <w:rsid w:val="0086186A"/>
    <w:rsid w:val="008619D4"/>
    <w:rsid w:val="008621D5"/>
    <w:rsid w:val="008623D1"/>
    <w:rsid w:val="00863C77"/>
    <w:rsid w:val="00865651"/>
    <w:rsid w:val="00865BF7"/>
    <w:rsid w:val="00866BEE"/>
    <w:rsid w:val="00867E5A"/>
    <w:rsid w:val="00871791"/>
    <w:rsid w:val="00872186"/>
    <w:rsid w:val="0087279E"/>
    <w:rsid w:val="0087400C"/>
    <w:rsid w:val="0087433E"/>
    <w:rsid w:val="00874B80"/>
    <w:rsid w:val="00875687"/>
    <w:rsid w:val="0087693B"/>
    <w:rsid w:val="00877FC9"/>
    <w:rsid w:val="00880046"/>
    <w:rsid w:val="00880945"/>
    <w:rsid w:val="008820C0"/>
    <w:rsid w:val="00882B63"/>
    <w:rsid w:val="008836B3"/>
    <w:rsid w:val="00883958"/>
    <w:rsid w:val="00885229"/>
    <w:rsid w:val="0088529C"/>
    <w:rsid w:val="008853E7"/>
    <w:rsid w:val="008865CE"/>
    <w:rsid w:val="00886D75"/>
    <w:rsid w:val="00887457"/>
    <w:rsid w:val="00887691"/>
    <w:rsid w:val="008879F2"/>
    <w:rsid w:val="00890A91"/>
    <w:rsid w:val="00890E05"/>
    <w:rsid w:val="008915E1"/>
    <w:rsid w:val="00891F27"/>
    <w:rsid w:val="00891FFE"/>
    <w:rsid w:val="008921BF"/>
    <w:rsid w:val="00892C05"/>
    <w:rsid w:val="00893681"/>
    <w:rsid w:val="00894000"/>
    <w:rsid w:val="0089456E"/>
    <w:rsid w:val="008957EE"/>
    <w:rsid w:val="008964D6"/>
    <w:rsid w:val="008973C6"/>
    <w:rsid w:val="00897D91"/>
    <w:rsid w:val="008A3111"/>
    <w:rsid w:val="008A34F5"/>
    <w:rsid w:val="008A37A0"/>
    <w:rsid w:val="008A3834"/>
    <w:rsid w:val="008A3A48"/>
    <w:rsid w:val="008A3B58"/>
    <w:rsid w:val="008A4791"/>
    <w:rsid w:val="008A4AB5"/>
    <w:rsid w:val="008A5BBE"/>
    <w:rsid w:val="008A5BCC"/>
    <w:rsid w:val="008A6A38"/>
    <w:rsid w:val="008A70EB"/>
    <w:rsid w:val="008A7268"/>
    <w:rsid w:val="008A7392"/>
    <w:rsid w:val="008B046F"/>
    <w:rsid w:val="008B0588"/>
    <w:rsid w:val="008B1F72"/>
    <w:rsid w:val="008B4AA7"/>
    <w:rsid w:val="008B542A"/>
    <w:rsid w:val="008B5609"/>
    <w:rsid w:val="008B56CA"/>
    <w:rsid w:val="008B68D1"/>
    <w:rsid w:val="008B6957"/>
    <w:rsid w:val="008B7A26"/>
    <w:rsid w:val="008C123B"/>
    <w:rsid w:val="008C13FB"/>
    <w:rsid w:val="008C20E7"/>
    <w:rsid w:val="008C28E4"/>
    <w:rsid w:val="008C2F40"/>
    <w:rsid w:val="008C314E"/>
    <w:rsid w:val="008C3C99"/>
    <w:rsid w:val="008C46C5"/>
    <w:rsid w:val="008C4A1E"/>
    <w:rsid w:val="008C5186"/>
    <w:rsid w:val="008C62F0"/>
    <w:rsid w:val="008C7656"/>
    <w:rsid w:val="008C76E9"/>
    <w:rsid w:val="008C7AD0"/>
    <w:rsid w:val="008D0914"/>
    <w:rsid w:val="008D1579"/>
    <w:rsid w:val="008D1929"/>
    <w:rsid w:val="008D1B8E"/>
    <w:rsid w:val="008D1BD0"/>
    <w:rsid w:val="008D1E23"/>
    <w:rsid w:val="008D21A2"/>
    <w:rsid w:val="008D2D08"/>
    <w:rsid w:val="008D37FE"/>
    <w:rsid w:val="008D3B63"/>
    <w:rsid w:val="008D54AD"/>
    <w:rsid w:val="008D57BA"/>
    <w:rsid w:val="008D6357"/>
    <w:rsid w:val="008D7CEE"/>
    <w:rsid w:val="008D7D04"/>
    <w:rsid w:val="008E081C"/>
    <w:rsid w:val="008E0F97"/>
    <w:rsid w:val="008E3A50"/>
    <w:rsid w:val="008E3F0F"/>
    <w:rsid w:val="008E4AA2"/>
    <w:rsid w:val="008E5860"/>
    <w:rsid w:val="008E59C3"/>
    <w:rsid w:val="008E627B"/>
    <w:rsid w:val="008E70F1"/>
    <w:rsid w:val="008F0DDE"/>
    <w:rsid w:val="008F1E4A"/>
    <w:rsid w:val="008F1E62"/>
    <w:rsid w:val="008F1E6D"/>
    <w:rsid w:val="008F20CC"/>
    <w:rsid w:val="008F2491"/>
    <w:rsid w:val="008F2AC8"/>
    <w:rsid w:val="008F2BC8"/>
    <w:rsid w:val="008F310C"/>
    <w:rsid w:val="008F365C"/>
    <w:rsid w:val="008F4342"/>
    <w:rsid w:val="008F4581"/>
    <w:rsid w:val="008F4748"/>
    <w:rsid w:val="008F5120"/>
    <w:rsid w:val="008F5617"/>
    <w:rsid w:val="008F5C6D"/>
    <w:rsid w:val="008F629B"/>
    <w:rsid w:val="008F64B8"/>
    <w:rsid w:val="008F7285"/>
    <w:rsid w:val="008F7C00"/>
    <w:rsid w:val="00900343"/>
    <w:rsid w:val="009007B3"/>
    <w:rsid w:val="00901251"/>
    <w:rsid w:val="00901F71"/>
    <w:rsid w:val="009020E0"/>
    <w:rsid w:val="00902580"/>
    <w:rsid w:val="00902B7A"/>
    <w:rsid w:val="009030C8"/>
    <w:rsid w:val="009044AB"/>
    <w:rsid w:val="00905667"/>
    <w:rsid w:val="009059D4"/>
    <w:rsid w:val="009065C2"/>
    <w:rsid w:val="00907B65"/>
    <w:rsid w:val="00910111"/>
    <w:rsid w:val="00910150"/>
    <w:rsid w:val="009102E5"/>
    <w:rsid w:val="009105AF"/>
    <w:rsid w:val="009108CF"/>
    <w:rsid w:val="00911CED"/>
    <w:rsid w:val="0091267A"/>
    <w:rsid w:val="00912AAD"/>
    <w:rsid w:val="00912CE1"/>
    <w:rsid w:val="00912EB5"/>
    <w:rsid w:val="00913074"/>
    <w:rsid w:val="00913ABA"/>
    <w:rsid w:val="00913C1E"/>
    <w:rsid w:val="00913E3F"/>
    <w:rsid w:val="009141F0"/>
    <w:rsid w:val="009149C1"/>
    <w:rsid w:val="00916DD1"/>
    <w:rsid w:val="009176F4"/>
    <w:rsid w:val="009213D2"/>
    <w:rsid w:val="00921657"/>
    <w:rsid w:val="009221D9"/>
    <w:rsid w:val="009226EA"/>
    <w:rsid w:val="0092278C"/>
    <w:rsid w:val="00922941"/>
    <w:rsid w:val="00924981"/>
    <w:rsid w:val="00924DD6"/>
    <w:rsid w:val="0092586D"/>
    <w:rsid w:val="00925F42"/>
    <w:rsid w:val="00926632"/>
    <w:rsid w:val="00927169"/>
    <w:rsid w:val="009271EA"/>
    <w:rsid w:val="009274B1"/>
    <w:rsid w:val="00931778"/>
    <w:rsid w:val="009318C6"/>
    <w:rsid w:val="00931F7F"/>
    <w:rsid w:val="00931FDC"/>
    <w:rsid w:val="0093328B"/>
    <w:rsid w:val="0093451C"/>
    <w:rsid w:val="009345CE"/>
    <w:rsid w:val="00934DAD"/>
    <w:rsid w:val="0093577E"/>
    <w:rsid w:val="009359F9"/>
    <w:rsid w:val="009364EC"/>
    <w:rsid w:val="0093673B"/>
    <w:rsid w:val="00936790"/>
    <w:rsid w:val="009379AB"/>
    <w:rsid w:val="00937EFF"/>
    <w:rsid w:val="00937F23"/>
    <w:rsid w:val="00940C95"/>
    <w:rsid w:val="00940CB9"/>
    <w:rsid w:val="00940FB1"/>
    <w:rsid w:val="009414B9"/>
    <w:rsid w:val="00941ABB"/>
    <w:rsid w:val="00941ED2"/>
    <w:rsid w:val="0094387E"/>
    <w:rsid w:val="00943A3C"/>
    <w:rsid w:val="0094409C"/>
    <w:rsid w:val="00944325"/>
    <w:rsid w:val="00944BAB"/>
    <w:rsid w:val="0094560F"/>
    <w:rsid w:val="009457AD"/>
    <w:rsid w:val="00945892"/>
    <w:rsid w:val="00945C38"/>
    <w:rsid w:val="0094602C"/>
    <w:rsid w:val="00946B36"/>
    <w:rsid w:val="00950540"/>
    <w:rsid w:val="009513E8"/>
    <w:rsid w:val="00951788"/>
    <w:rsid w:val="009517A1"/>
    <w:rsid w:val="00951986"/>
    <w:rsid w:val="00951FAE"/>
    <w:rsid w:val="009542EE"/>
    <w:rsid w:val="0095450D"/>
    <w:rsid w:val="0095470B"/>
    <w:rsid w:val="00954E4A"/>
    <w:rsid w:val="00954EED"/>
    <w:rsid w:val="009570BD"/>
    <w:rsid w:val="00957468"/>
    <w:rsid w:val="00957BFC"/>
    <w:rsid w:val="00957FD0"/>
    <w:rsid w:val="0096059D"/>
    <w:rsid w:val="00960E39"/>
    <w:rsid w:val="00961372"/>
    <w:rsid w:val="00962FF1"/>
    <w:rsid w:val="00963274"/>
    <w:rsid w:val="00963492"/>
    <w:rsid w:val="00963AED"/>
    <w:rsid w:val="00963C46"/>
    <w:rsid w:val="00964928"/>
    <w:rsid w:val="009656A5"/>
    <w:rsid w:val="0096594B"/>
    <w:rsid w:val="00965DAB"/>
    <w:rsid w:val="00966AB3"/>
    <w:rsid w:val="00966FAF"/>
    <w:rsid w:val="00967D2A"/>
    <w:rsid w:val="00971176"/>
    <w:rsid w:val="0097167C"/>
    <w:rsid w:val="0097346A"/>
    <w:rsid w:val="00973AD5"/>
    <w:rsid w:val="00974DC1"/>
    <w:rsid w:val="0097522E"/>
    <w:rsid w:val="00975B42"/>
    <w:rsid w:val="00975CA5"/>
    <w:rsid w:val="00976FBD"/>
    <w:rsid w:val="00977057"/>
    <w:rsid w:val="009779F4"/>
    <w:rsid w:val="00980137"/>
    <w:rsid w:val="009809F5"/>
    <w:rsid w:val="00980A75"/>
    <w:rsid w:val="00981298"/>
    <w:rsid w:val="00981DD7"/>
    <w:rsid w:val="009829BA"/>
    <w:rsid w:val="00983208"/>
    <w:rsid w:val="00983633"/>
    <w:rsid w:val="00983D22"/>
    <w:rsid w:val="0098403F"/>
    <w:rsid w:val="00984C10"/>
    <w:rsid w:val="0098576D"/>
    <w:rsid w:val="0098580C"/>
    <w:rsid w:val="0098615B"/>
    <w:rsid w:val="00986303"/>
    <w:rsid w:val="00986483"/>
    <w:rsid w:val="00987A7A"/>
    <w:rsid w:val="009902E6"/>
    <w:rsid w:val="00990669"/>
    <w:rsid w:val="0099116C"/>
    <w:rsid w:val="00991291"/>
    <w:rsid w:val="00991298"/>
    <w:rsid w:val="00991E86"/>
    <w:rsid w:val="00992DB4"/>
    <w:rsid w:val="0099540F"/>
    <w:rsid w:val="00995AF4"/>
    <w:rsid w:val="00995BEF"/>
    <w:rsid w:val="00997C2A"/>
    <w:rsid w:val="00997FEB"/>
    <w:rsid w:val="009A109B"/>
    <w:rsid w:val="009A147D"/>
    <w:rsid w:val="009A1926"/>
    <w:rsid w:val="009A2334"/>
    <w:rsid w:val="009A3562"/>
    <w:rsid w:val="009A44BB"/>
    <w:rsid w:val="009A4782"/>
    <w:rsid w:val="009A4E5D"/>
    <w:rsid w:val="009A506C"/>
    <w:rsid w:val="009A6614"/>
    <w:rsid w:val="009A7E9D"/>
    <w:rsid w:val="009B044B"/>
    <w:rsid w:val="009B07F4"/>
    <w:rsid w:val="009B10B8"/>
    <w:rsid w:val="009B22F0"/>
    <w:rsid w:val="009B2585"/>
    <w:rsid w:val="009B26FC"/>
    <w:rsid w:val="009B2FB1"/>
    <w:rsid w:val="009B3BDC"/>
    <w:rsid w:val="009B6401"/>
    <w:rsid w:val="009B726E"/>
    <w:rsid w:val="009B787D"/>
    <w:rsid w:val="009C0F06"/>
    <w:rsid w:val="009C1583"/>
    <w:rsid w:val="009C1B52"/>
    <w:rsid w:val="009C2ACA"/>
    <w:rsid w:val="009C2B31"/>
    <w:rsid w:val="009C47CA"/>
    <w:rsid w:val="009C54AC"/>
    <w:rsid w:val="009C567D"/>
    <w:rsid w:val="009C5ED4"/>
    <w:rsid w:val="009C7254"/>
    <w:rsid w:val="009C7A3F"/>
    <w:rsid w:val="009D2615"/>
    <w:rsid w:val="009D5D51"/>
    <w:rsid w:val="009D74B3"/>
    <w:rsid w:val="009D7CB9"/>
    <w:rsid w:val="009D7D52"/>
    <w:rsid w:val="009E0D6F"/>
    <w:rsid w:val="009E156F"/>
    <w:rsid w:val="009E43BA"/>
    <w:rsid w:val="009E4AA4"/>
    <w:rsid w:val="009E51D3"/>
    <w:rsid w:val="009E54AE"/>
    <w:rsid w:val="009E5D5A"/>
    <w:rsid w:val="009E6609"/>
    <w:rsid w:val="009E6BDF"/>
    <w:rsid w:val="009E742A"/>
    <w:rsid w:val="009E744F"/>
    <w:rsid w:val="009E7CA5"/>
    <w:rsid w:val="009F10B6"/>
    <w:rsid w:val="009F27AD"/>
    <w:rsid w:val="009F2B2C"/>
    <w:rsid w:val="009F33C7"/>
    <w:rsid w:val="009F36CF"/>
    <w:rsid w:val="009F381A"/>
    <w:rsid w:val="009F3D4D"/>
    <w:rsid w:val="009F447E"/>
    <w:rsid w:val="009F4592"/>
    <w:rsid w:val="009F4770"/>
    <w:rsid w:val="009F59BB"/>
    <w:rsid w:val="009F7495"/>
    <w:rsid w:val="00A00258"/>
    <w:rsid w:val="00A00281"/>
    <w:rsid w:val="00A00AAC"/>
    <w:rsid w:val="00A01266"/>
    <w:rsid w:val="00A012DB"/>
    <w:rsid w:val="00A015E4"/>
    <w:rsid w:val="00A01746"/>
    <w:rsid w:val="00A022A9"/>
    <w:rsid w:val="00A0235E"/>
    <w:rsid w:val="00A02B14"/>
    <w:rsid w:val="00A02EFF"/>
    <w:rsid w:val="00A0452C"/>
    <w:rsid w:val="00A04A83"/>
    <w:rsid w:val="00A0560C"/>
    <w:rsid w:val="00A05A83"/>
    <w:rsid w:val="00A104EF"/>
    <w:rsid w:val="00A109A4"/>
    <w:rsid w:val="00A117D6"/>
    <w:rsid w:val="00A13532"/>
    <w:rsid w:val="00A13714"/>
    <w:rsid w:val="00A13897"/>
    <w:rsid w:val="00A13C44"/>
    <w:rsid w:val="00A14413"/>
    <w:rsid w:val="00A1456E"/>
    <w:rsid w:val="00A14744"/>
    <w:rsid w:val="00A14789"/>
    <w:rsid w:val="00A14C12"/>
    <w:rsid w:val="00A15F16"/>
    <w:rsid w:val="00A15F78"/>
    <w:rsid w:val="00A1705C"/>
    <w:rsid w:val="00A17166"/>
    <w:rsid w:val="00A17D80"/>
    <w:rsid w:val="00A20575"/>
    <w:rsid w:val="00A21062"/>
    <w:rsid w:val="00A21486"/>
    <w:rsid w:val="00A22E79"/>
    <w:rsid w:val="00A23D97"/>
    <w:rsid w:val="00A2432F"/>
    <w:rsid w:val="00A2461C"/>
    <w:rsid w:val="00A24A19"/>
    <w:rsid w:val="00A2655C"/>
    <w:rsid w:val="00A266E5"/>
    <w:rsid w:val="00A269C5"/>
    <w:rsid w:val="00A26CAC"/>
    <w:rsid w:val="00A2715D"/>
    <w:rsid w:val="00A27296"/>
    <w:rsid w:val="00A27756"/>
    <w:rsid w:val="00A279DA"/>
    <w:rsid w:val="00A30905"/>
    <w:rsid w:val="00A30AB3"/>
    <w:rsid w:val="00A3109B"/>
    <w:rsid w:val="00A31E64"/>
    <w:rsid w:val="00A32C0C"/>
    <w:rsid w:val="00A32FC6"/>
    <w:rsid w:val="00A330BE"/>
    <w:rsid w:val="00A338CE"/>
    <w:rsid w:val="00A33B15"/>
    <w:rsid w:val="00A344DD"/>
    <w:rsid w:val="00A34830"/>
    <w:rsid w:val="00A35BFB"/>
    <w:rsid w:val="00A36675"/>
    <w:rsid w:val="00A3730B"/>
    <w:rsid w:val="00A37526"/>
    <w:rsid w:val="00A3753A"/>
    <w:rsid w:val="00A375AD"/>
    <w:rsid w:val="00A41462"/>
    <w:rsid w:val="00A4155B"/>
    <w:rsid w:val="00A419FC"/>
    <w:rsid w:val="00A41A85"/>
    <w:rsid w:val="00A42938"/>
    <w:rsid w:val="00A43005"/>
    <w:rsid w:val="00A437D4"/>
    <w:rsid w:val="00A44A89"/>
    <w:rsid w:val="00A44B6D"/>
    <w:rsid w:val="00A45235"/>
    <w:rsid w:val="00A46563"/>
    <w:rsid w:val="00A470D9"/>
    <w:rsid w:val="00A4712A"/>
    <w:rsid w:val="00A505D6"/>
    <w:rsid w:val="00A50E30"/>
    <w:rsid w:val="00A51BF3"/>
    <w:rsid w:val="00A51C49"/>
    <w:rsid w:val="00A52AB3"/>
    <w:rsid w:val="00A52FBC"/>
    <w:rsid w:val="00A531A0"/>
    <w:rsid w:val="00A54150"/>
    <w:rsid w:val="00A54303"/>
    <w:rsid w:val="00A54324"/>
    <w:rsid w:val="00A55714"/>
    <w:rsid w:val="00A569AF"/>
    <w:rsid w:val="00A618EF"/>
    <w:rsid w:val="00A62763"/>
    <w:rsid w:val="00A6309D"/>
    <w:rsid w:val="00A638F0"/>
    <w:rsid w:val="00A6433C"/>
    <w:rsid w:val="00A65553"/>
    <w:rsid w:val="00A65858"/>
    <w:rsid w:val="00A659BB"/>
    <w:rsid w:val="00A65E0B"/>
    <w:rsid w:val="00A6755F"/>
    <w:rsid w:val="00A70249"/>
    <w:rsid w:val="00A70962"/>
    <w:rsid w:val="00A70CB6"/>
    <w:rsid w:val="00A71147"/>
    <w:rsid w:val="00A71394"/>
    <w:rsid w:val="00A72548"/>
    <w:rsid w:val="00A73B18"/>
    <w:rsid w:val="00A74BD1"/>
    <w:rsid w:val="00A74E6F"/>
    <w:rsid w:val="00A75C0D"/>
    <w:rsid w:val="00A7689D"/>
    <w:rsid w:val="00A77516"/>
    <w:rsid w:val="00A8036B"/>
    <w:rsid w:val="00A81BCD"/>
    <w:rsid w:val="00A81DC9"/>
    <w:rsid w:val="00A82378"/>
    <w:rsid w:val="00A838E7"/>
    <w:rsid w:val="00A83972"/>
    <w:rsid w:val="00A83E09"/>
    <w:rsid w:val="00A846D5"/>
    <w:rsid w:val="00A85640"/>
    <w:rsid w:val="00A8599A"/>
    <w:rsid w:val="00A8632F"/>
    <w:rsid w:val="00A87249"/>
    <w:rsid w:val="00A919EC"/>
    <w:rsid w:val="00A92DC8"/>
    <w:rsid w:val="00A931AB"/>
    <w:rsid w:val="00A9321F"/>
    <w:rsid w:val="00A93BC7"/>
    <w:rsid w:val="00A944AC"/>
    <w:rsid w:val="00A948BA"/>
    <w:rsid w:val="00A96357"/>
    <w:rsid w:val="00A96447"/>
    <w:rsid w:val="00A9718A"/>
    <w:rsid w:val="00A9762F"/>
    <w:rsid w:val="00A97674"/>
    <w:rsid w:val="00A97DE5"/>
    <w:rsid w:val="00AA0147"/>
    <w:rsid w:val="00AA029C"/>
    <w:rsid w:val="00AA1AB8"/>
    <w:rsid w:val="00AA1B9B"/>
    <w:rsid w:val="00AA2915"/>
    <w:rsid w:val="00AA31B5"/>
    <w:rsid w:val="00AA4AD7"/>
    <w:rsid w:val="00AA5841"/>
    <w:rsid w:val="00AA6092"/>
    <w:rsid w:val="00AA7180"/>
    <w:rsid w:val="00AA72E0"/>
    <w:rsid w:val="00AA743F"/>
    <w:rsid w:val="00AA7470"/>
    <w:rsid w:val="00AA7D64"/>
    <w:rsid w:val="00AB0655"/>
    <w:rsid w:val="00AB1523"/>
    <w:rsid w:val="00AB1AD2"/>
    <w:rsid w:val="00AB29BD"/>
    <w:rsid w:val="00AB32A3"/>
    <w:rsid w:val="00AB34D8"/>
    <w:rsid w:val="00AB3C48"/>
    <w:rsid w:val="00AB4FCD"/>
    <w:rsid w:val="00AB5999"/>
    <w:rsid w:val="00AB610B"/>
    <w:rsid w:val="00AC02D9"/>
    <w:rsid w:val="00AC0354"/>
    <w:rsid w:val="00AC0C08"/>
    <w:rsid w:val="00AC0F3E"/>
    <w:rsid w:val="00AC1218"/>
    <w:rsid w:val="00AC1788"/>
    <w:rsid w:val="00AC1AC0"/>
    <w:rsid w:val="00AC2041"/>
    <w:rsid w:val="00AC2B65"/>
    <w:rsid w:val="00AC3B55"/>
    <w:rsid w:val="00AC4041"/>
    <w:rsid w:val="00AC4581"/>
    <w:rsid w:val="00AC4E88"/>
    <w:rsid w:val="00AC5883"/>
    <w:rsid w:val="00AC5C1B"/>
    <w:rsid w:val="00AC7C68"/>
    <w:rsid w:val="00AD0147"/>
    <w:rsid w:val="00AD1063"/>
    <w:rsid w:val="00AD26FA"/>
    <w:rsid w:val="00AD2B0D"/>
    <w:rsid w:val="00AD3D44"/>
    <w:rsid w:val="00AD461B"/>
    <w:rsid w:val="00AD51B0"/>
    <w:rsid w:val="00AD5BD3"/>
    <w:rsid w:val="00AD666C"/>
    <w:rsid w:val="00AD67CF"/>
    <w:rsid w:val="00AD6DD1"/>
    <w:rsid w:val="00AD6E5A"/>
    <w:rsid w:val="00AD735D"/>
    <w:rsid w:val="00AD7485"/>
    <w:rsid w:val="00AE01CB"/>
    <w:rsid w:val="00AE0E65"/>
    <w:rsid w:val="00AE234E"/>
    <w:rsid w:val="00AE3C84"/>
    <w:rsid w:val="00AE4373"/>
    <w:rsid w:val="00AE4523"/>
    <w:rsid w:val="00AE4642"/>
    <w:rsid w:val="00AE4699"/>
    <w:rsid w:val="00AE5707"/>
    <w:rsid w:val="00AE604C"/>
    <w:rsid w:val="00AE69A7"/>
    <w:rsid w:val="00AE7318"/>
    <w:rsid w:val="00AF1DC5"/>
    <w:rsid w:val="00AF228A"/>
    <w:rsid w:val="00AF26F6"/>
    <w:rsid w:val="00AF32E6"/>
    <w:rsid w:val="00AF360E"/>
    <w:rsid w:val="00AF4213"/>
    <w:rsid w:val="00AF43A4"/>
    <w:rsid w:val="00AF4744"/>
    <w:rsid w:val="00AF533C"/>
    <w:rsid w:val="00AF5563"/>
    <w:rsid w:val="00AF58E1"/>
    <w:rsid w:val="00AF5E2C"/>
    <w:rsid w:val="00AF73DD"/>
    <w:rsid w:val="00B004C0"/>
    <w:rsid w:val="00B0088B"/>
    <w:rsid w:val="00B00A65"/>
    <w:rsid w:val="00B01174"/>
    <w:rsid w:val="00B036C3"/>
    <w:rsid w:val="00B04D6D"/>
    <w:rsid w:val="00B0740C"/>
    <w:rsid w:val="00B07B80"/>
    <w:rsid w:val="00B10FF8"/>
    <w:rsid w:val="00B11095"/>
    <w:rsid w:val="00B11649"/>
    <w:rsid w:val="00B116A8"/>
    <w:rsid w:val="00B12892"/>
    <w:rsid w:val="00B12EDB"/>
    <w:rsid w:val="00B133B3"/>
    <w:rsid w:val="00B1368A"/>
    <w:rsid w:val="00B13E38"/>
    <w:rsid w:val="00B13FF0"/>
    <w:rsid w:val="00B145EA"/>
    <w:rsid w:val="00B1542A"/>
    <w:rsid w:val="00B1556E"/>
    <w:rsid w:val="00B15EEB"/>
    <w:rsid w:val="00B15F4E"/>
    <w:rsid w:val="00B1794A"/>
    <w:rsid w:val="00B2041C"/>
    <w:rsid w:val="00B21297"/>
    <w:rsid w:val="00B2152F"/>
    <w:rsid w:val="00B2155D"/>
    <w:rsid w:val="00B21751"/>
    <w:rsid w:val="00B21F50"/>
    <w:rsid w:val="00B223B1"/>
    <w:rsid w:val="00B235BF"/>
    <w:rsid w:val="00B2364E"/>
    <w:rsid w:val="00B238CB"/>
    <w:rsid w:val="00B23D47"/>
    <w:rsid w:val="00B244ED"/>
    <w:rsid w:val="00B247B1"/>
    <w:rsid w:val="00B24D37"/>
    <w:rsid w:val="00B26F53"/>
    <w:rsid w:val="00B2765C"/>
    <w:rsid w:val="00B27D2C"/>
    <w:rsid w:val="00B27DA5"/>
    <w:rsid w:val="00B30913"/>
    <w:rsid w:val="00B31E93"/>
    <w:rsid w:val="00B33D89"/>
    <w:rsid w:val="00B34233"/>
    <w:rsid w:val="00B34406"/>
    <w:rsid w:val="00B3460C"/>
    <w:rsid w:val="00B359B9"/>
    <w:rsid w:val="00B35C13"/>
    <w:rsid w:val="00B36C09"/>
    <w:rsid w:val="00B3730F"/>
    <w:rsid w:val="00B3781A"/>
    <w:rsid w:val="00B400A3"/>
    <w:rsid w:val="00B400D0"/>
    <w:rsid w:val="00B40C84"/>
    <w:rsid w:val="00B40EB9"/>
    <w:rsid w:val="00B40F85"/>
    <w:rsid w:val="00B40FA9"/>
    <w:rsid w:val="00B424BB"/>
    <w:rsid w:val="00B440E8"/>
    <w:rsid w:val="00B44BAA"/>
    <w:rsid w:val="00B457E6"/>
    <w:rsid w:val="00B45F6C"/>
    <w:rsid w:val="00B460E9"/>
    <w:rsid w:val="00B4649D"/>
    <w:rsid w:val="00B47003"/>
    <w:rsid w:val="00B47129"/>
    <w:rsid w:val="00B4764E"/>
    <w:rsid w:val="00B50B81"/>
    <w:rsid w:val="00B51DEE"/>
    <w:rsid w:val="00B51EFA"/>
    <w:rsid w:val="00B5273B"/>
    <w:rsid w:val="00B52D1D"/>
    <w:rsid w:val="00B52D99"/>
    <w:rsid w:val="00B532D2"/>
    <w:rsid w:val="00B55009"/>
    <w:rsid w:val="00B5603C"/>
    <w:rsid w:val="00B602C0"/>
    <w:rsid w:val="00B60BA6"/>
    <w:rsid w:val="00B61187"/>
    <w:rsid w:val="00B612BA"/>
    <w:rsid w:val="00B612EC"/>
    <w:rsid w:val="00B623D1"/>
    <w:rsid w:val="00B62DAE"/>
    <w:rsid w:val="00B62E1D"/>
    <w:rsid w:val="00B6349D"/>
    <w:rsid w:val="00B6356F"/>
    <w:rsid w:val="00B63FC6"/>
    <w:rsid w:val="00B6439F"/>
    <w:rsid w:val="00B645AC"/>
    <w:rsid w:val="00B6530D"/>
    <w:rsid w:val="00B658DD"/>
    <w:rsid w:val="00B65D9F"/>
    <w:rsid w:val="00B66357"/>
    <w:rsid w:val="00B66C79"/>
    <w:rsid w:val="00B70E29"/>
    <w:rsid w:val="00B712E5"/>
    <w:rsid w:val="00B72B5B"/>
    <w:rsid w:val="00B73751"/>
    <w:rsid w:val="00B742D2"/>
    <w:rsid w:val="00B75218"/>
    <w:rsid w:val="00B75A0C"/>
    <w:rsid w:val="00B7661B"/>
    <w:rsid w:val="00B77C88"/>
    <w:rsid w:val="00B77C89"/>
    <w:rsid w:val="00B80BC2"/>
    <w:rsid w:val="00B80CC4"/>
    <w:rsid w:val="00B812F3"/>
    <w:rsid w:val="00B81942"/>
    <w:rsid w:val="00B81E1D"/>
    <w:rsid w:val="00B825A1"/>
    <w:rsid w:val="00B83288"/>
    <w:rsid w:val="00B8467D"/>
    <w:rsid w:val="00B847EC"/>
    <w:rsid w:val="00B84C17"/>
    <w:rsid w:val="00B85194"/>
    <w:rsid w:val="00B855A7"/>
    <w:rsid w:val="00B85CDF"/>
    <w:rsid w:val="00B85FA7"/>
    <w:rsid w:val="00B86E17"/>
    <w:rsid w:val="00B87834"/>
    <w:rsid w:val="00B87C8B"/>
    <w:rsid w:val="00B9112F"/>
    <w:rsid w:val="00B91BF8"/>
    <w:rsid w:val="00B91F1A"/>
    <w:rsid w:val="00B920A2"/>
    <w:rsid w:val="00B92108"/>
    <w:rsid w:val="00B923A6"/>
    <w:rsid w:val="00B92C2B"/>
    <w:rsid w:val="00B93EDB"/>
    <w:rsid w:val="00B9437F"/>
    <w:rsid w:val="00B946C4"/>
    <w:rsid w:val="00B94824"/>
    <w:rsid w:val="00B94A93"/>
    <w:rsid w:val="00B94DE5"/>
    <w:rsid w:val="00B95638"/>
    <w:rsid w:val="00B96AEB"/>
    <w:rsid w:val="00B97786"/>
    <w:rsid w:val="00BA019A"/>
    <w:rsid w:val="00BA0231"/>
    <w:rsid w:val="00BA1932"/>
    <w:rsid w:val="00BA29D0"/>
    <w:rsid w:val="00BA3ED7"/>
    <w:rsid w:val="00BA4D92"/>
    <w:rsid w:val="00BA5027"/>
    <w:rsid w:val="00BA53B7"/>
    <w:rsid w:val="00BA5F15"/>
    <w:rsid w:val="00BA6E06"/>
    <w:rsid w:val="00BA6E97"/>
    <w:rsid w:val="00BA7532"/>
    <w:rsid w:val="00BB02B1"/>
    <w:rsid w:val="00BB050D"/>
    <w:rsid w:val="00BB093F"/>
    <w:rsid w:val="00BB0E46"/>
    <w:rsid w:val="00BB132D"/>
    <w:rsid w:val="00BB2CE1"/>
    <w:rsid w:val="00BB401B"/>
    <w:rsid w:val="00BB5728"/>
    <w:rsid w:val="00BB5802"/>
    <w:rsid w:val="00BB7720"/>
    <w:rsid w:val="00BC0BC7"/>
    <w:rsid w:val="00BC1092"/>
    <w:rsid w:val="00BC1DD7"/>
    <w:rsid w:val="00BC267E"/>
    <w:rsid w:val="00BC2F5E"/>
    <w:rsid w:val="00BC3F00"/>
    <w:rsid w:val="00BC3F34"/>
    <w:rsid w:val="00BC49BC"/>
    <w:rsid w:val="00BC4E6A"/>
    <w:rsid w:val="00BC5487"/>
    <w:rsid w:val="00BD0188"/>
    <w:rsid w:val="00BD0BC2"/>
    <w:rsid w:val="00BD1137"/>
    <w:rsid w:val="00BD1367"/>
    <w:rsid w:val="00BD173C"/>
    <w:rsid w:val="00BD4657"/>
    <w:rsid w:val="00BD4700"/>
    <w:rsid w:val="00BD4A8B"/>
    <w:rsid w:val="00BD4CF1"/>
    <w:rsid w:val="00BD4DD9"/>
    <w:rsid w:val="00BD4E02"/>
    <w:rsid w:val="00BD58AA"/>
    <w:rsid w:val="00BD5D3A"/>
    <w:rsid w:val="00BD5FE2"/>
    <w:rsid w:val="00BD71A7"/>
    <w:rsid w:val="00BD799D"/>
    <w:rsid w:val="00BE029F"/>
    <w:rsid w:val="00BE0331"/>
    <w:rsid w:val="00BE0DE3"/>
    <w:rsid w:val="00BE0EF7"/>
    <w:rsid w:val="00BE169E"/>
    <w:rsid w:val="00BE1C14"/>
    <w:rsid w:val="00BE2345"/>
    <w:rsid w:val="00BE23EE"/>
    <w:rsid w:val="00BE2CE3"/>
    <w:rsid w:val="00BE3CC9"/>
    <w:rsid w:val="00BE3ECA"/>
    <w:rsid w:val="00BE4800"/>
    <w:rsid w:val="00BE5025"/>
    <w:rsid w:val="00BE5780"/>
    <w:rsid w:val="00BE5A65"/>
    <w:rsid w:val="00BE5BEC"/>
    <w:rsid w:val="00BE5F80"/>
    <w:rsid w:val="00BE6747"/>
    <w:rsid w:val="00BE75F8"/>
    <w:rsid w:val="00BE76CB"/>
    <w:rsid w:val="00BE7A5D"/>
    <w:rsid w:val="00BE7EE6"/>
    <w:rsid w:val="00BF0269"/>
    <w:rsid w:val="00BF1CBD"/>
    <w:rsid w:val="00BF1CED"/>
    <w:rsid w:val="00BF266F"/>
    <w:rsid w:val="00BF2D35"/>
    <w:rsid w:val="00BF3280"/>
    <w:rsid w:val="00BF423C"/>
    <w:rsid w:val="00BF44AE"/>
    <w:rsid w:val="00BF473A"/>
    <w:rsid w:val="00BF4E9F"/>
    <w:rsid w:val="00BF54D3"/>
    <w:rsid w:val="00BF5691"/>
    <w:rsid w:val="00BF5CB0"/>
    <w:rsid w:val="00BF6B0F"/>
    <w:rsid w:val="00BF7055"/>
    <w:rsid w:val="00BF73BA"/>
    <w:rsid w:val="00BF7636"/>
    <w:rsid w:val="00BF76F4"/>
    <w:rsid w:val="00BF78E7"/>
    <w:rsid w:val="00C002D5"/>
    <w:rsid w:val="00C011C1"/>
    <w:rsid w:val="00C013B5"/>
    <w:rsid w:val="00C0160E"/>
    <w:rsid w:val="00C01E57"/>
    <w:rsid w:val="00C022ED"/>
    <w:rsid w:val="00C02E57"/>
    <w:rsid w:val="00C03986"/>
    <w:rsid w:val="00C03DBA"/>
    <w:rsid w:val="00C0437D"/>
    <w:rsid w:val="00C044EB"/>
    <w:rsid w:val="00C045FC"/>
    <w:rsid w:val="00C048FE"/>
    <w:rsid w:val="00C04CDF"/>
    <w:rsid w:val="00C04EA9"/>
    <w:rsid w:val="00C0582D"/>
    <w:rsid w:val="00C059E5"/>
    <w:rsid w:val="00C05A11"/>
    <w:rsid w:val="00C05BC8"/>
    <w:rsid w:val="00C06A70"/>
    <w:rsid w:val="00C06E4F"/>
    <w:rsid w:val="00C07B24"/>
    <w:rsid w:val="00C1092E"/>
    <w:rsid w:val="00C10B31"/>
    <w:rsid w:val="00C10DD5"/>
    <w:rsid w:val="00C115C4"/>
    <w:rsid w:val="00C12299"/>
    <w:rsid w:val="00C122F7"/>
    <w:rsid w:val="00C14F52"/>
    <w:rsid w:val="00C1530F"/>
    <w:rsid w:val="00C154FC"/>
    <w:rsid w:val="00C158A1"/>
    <w:rsid w:val="00C159A7"/>
    <w:rsid w:val="00C15AAF"/>
    <w:rsid w:val="00C162DE"/>
    <w:rsid w:val="00C16CA6"/>
    <w:rsid w:val="00C170F3"/>
    <w:rsid w:val="00C174EE"/>
    <w:rsid w:val="00C175F4"/>
    <w:rsid w:val="00C17F02"/>
    <w:rsid w:val="00C21CA2"/>
    <w:rsid w:val="00C21FDA"/>
    <w:rsid w:val="00C2370C"/>
    <w:rsid w:val="00C2508D"/>
    <w:rsid w:val="00C251F1"/>
    <w:rsid w:val="00C25773"/>
    <w:rsid w:val="00C265F3"/>
    <w:rsid w:val="00C27254"/>
    <w:rsid w:val="00C27586"/>
    <w:rsid w:val="00C2759C"/>
    <w:rsid w:val="00C275ED"/>
    <w:rsid w:val="00C27D7D"/>
    <w:rsid w:val="00C27F03"/>
    <w:rsid w:val="00C30A2D"/>
    <w:rsid w:val="00C31359"/>
    <w:rsid w:val="00C31D8E"/>
    <w:rsid w:val="00C32C9D"/>
    <w:rsid w:val="00C32DC7"/>
    <w:rsid w:val="00C32F72"/>
    <w:rsid w:val="00C33B4C"/>
    <w:rsid w:val="00C33CDE"/>
    <w:rsid w:val="00C33DC5"/>
    <w:rsid w:val="00C3408D"/>
    <w:rsid w:val="00C348A1"/>
    <w:rsid w:val="00C3578C"/>
    <w:rsid w:val="00C37802"/>
    <w:rsid w:val="00C37900"/>
    <w:rsid w:val="00C37A14"/>
    <w:rsid w:val="00C404AD"/>
    <w:rsid w:val="00C40D31"/>
    <w:rsid w:val="00C40FAC"/>
    <w:rsid w:val="00C4217F"/>
    <w:rsid w:val="00C42B24"/>
    <w:rsid w:val="00C42CFC"/>
    <w:rsid w:val="00C43DF4"/>
    <w:rsid w:val="00C43E4F"/>
    <w:rsid w:val="00C44E64"/>
    <w:rsid w:val="00C4667A"/>
    <w:rsid w:val="00C46908"/>
    <w:rsid w:val="00C46B36"/>
    <w:rsid w:val="00C46D8C"/>
    <w:rsid w:val="00C47338"/>
    <w:rsid w:val="00C47EF5"/>
    <w:rsid w:val="00C47EFD"/>
    <w:rsid w:val="00C47F80"/>
    <w:rsid w:val="00C51B2E"/>
    <w:rsid w:val="00C524FE"/>
    <w:rsid w:val="00C52EFB"/>
    <w:rsid w:val="00C5344A"/>
    <w:rsid w:val="00C53A58"/>
    <w:rsid w:val="00C548EA"/>
    <w:rsid w:val="00C54D2D"/>
    <w:rsid w:val="00C5593D"/>
    <w:rsid w:val="00C56D91"/>
    <w:rsid w:val="00C56FC8"/>
    <w:rsid w:val="00C5723C"/>
    <w:rsid w:val="00C57943"/>
    <w:rsid w:val="00C605CF"/>
    <w:rsid w:val="00C612FA"/>
    <w:rsid w:val="00C624F7"/>
    <w:rsid w:val="00C62EAE"/>
    <w:rsid w:val="00C635A6"/>
    <w:rsid w:val="00C63702"/>
    <w:rsid w:val="00C64712"/>
    <w:rsid w:val="00C64B32"/>
    <w:rsid w:val="00C668A0"/>
    <w:rsid w:val="00C66C01"/>
    <w:rsid w:val="00C7097B"/>
    <w:rsid w:val="00C70A1A"/>
    <w:rsid w:val="00C72006"/>
    <w:rsid w:val="00C720C1"/>
    <w:rsid w:val="00C725CB"/>
    <w:rsid w:val="00C72664"/>
    <w:rsid w:val="00C72AF2"/>
    <w:rsid w:val="00C73322"/>
    <w:rsid w:val="00C74079"/>
    <w:rsid w:val="00C740E9"/>
    <w:rsid w:val="00C74171"/>
    <w:rsid w:val="00C7618D"/>
    <w:rsid w:val="00C7618F"/>
    <w:rsid w:val="00C76335"/>
    <w:rsid w:val="00C76667"/>
    <w:rsid w:val="00C76849"/>
    <w:rsid w:val="00C76E89"/>
    <w:rsid w:val="00C77389"/>
    <w:rsid w:val="00C77B49"/>
    <w:rsid w:val="00C809E9"/>
    <w:rsid w:val="00C80ADA"/>
    <w:rsid w:val="00C80EB3"/>
    <w:rsid w:val="00C81245"/>
    <w:rsid w:val="00C81FF4"/>
    <w:rsid w:val="00C8357D"/>
    <w:rsid w:val="00C835C0"/>
    <w:rsid w:val="00C83D9B"/>
    <w:rsid w:val="00C85574"/>
    <w:rsid w:val="00C86BBB"/>
    <w:rsid w:val="00C8773F"/>
    <w:rsid w:val="00C878D5"/>
    <w:rsid w:val="00C87D0D"/>
    <w:rsid w:val="00C87EA7"/>
    <w:rsid w:val="00C91EB6"/>
    <w:rsid w:val="00C9272F"/>
    <w:rsid w:val="00C92FBD"/>
    <w:rsid w:val="00C93714"/>
    <w:rsid w:val="00C94247"/>
    <w:rsid w:val="00C94BC3"/>
    <w:rsid w:val="00C94DB6"/>
    <w:rsid w:val="00C959CE"/>
    <w:rsid w:val="00C96D21"/>
    <w:rsid w:val="00C974FD"/>
    <w:rsid w:val="00C976FA"/>
    <w:rsid w:val="00CA0538"/>
    <w:rsid w:val="00CA1E0E"/>
    <w:rsid w:val="00CA304A"/>
    <w:rsid w:val="00CA41E0"/>
    <w:rsid w:val="00CA4B73"/>
    <w:rsid w:val="00CA4CE0"/>
    <w:rsid w:val="00CA4FD1"/>
    <w:rsid w:val="00CA73F5"/>
    <w:rsid w:val="00CA79FE"/>
    <w:rsid w:val="00CA7C4A"/>
    <w:rsid w:val="00CA7F24"/>
    <w:rsid w:val="00CB10C7"/>
    <w:rsid w:val="00CB245D"/>
    <w:rsid w:val="00CB2B10"/>
    <w:rsid w:val="00CB2BC4"/>
    <w:rsid w:val="00CB30FA"/>
    <w:rsid w:val="00CB3447"/>
    <w:rsid w:val="00CB348E"/>
    <w:rsid w:val="00CB41EC"/>
    <w:rsid w:val="00CB4D15"/>
    <w:rsid w:val="00CB4EB1"/>
    <w:rsid w:val="00CB5061"/>
    <w:rsid w:val="00CB6E72"/>
    <w:rsid w:val="00CB7C74"/>
    <w:rsid w:val="00CC10DD"/>
    <w:rsid w:val="00CC1E19"/>
    <w:rsid w:val="00CC351D"/>
    <w:rsid w:val="00CC3AB7"/>
    <w:rsid w:val="00CC3C35"/>
    <w:rsid w:val="00CC41C9"/>
    <w:rsid w:val="00CC5244"/>
    <w:rsid w:val="00CC58FA"/>
    <w:rsid w:val="00CC591D"/>
    <w:rsid w:val="00CC6B07"/>
    <w:rsid w:val="00CC7C13"/>
    <w:rsid w:val="00CC7C1D"/>
    <w:rsid w:val="00CC7EFD"/>
    <w:rsid w:val="00CC7F1F"/>
    <w:rsid w:val="00CC7F64"/>
    <w:rsid w:val="00CD0044"/>
    <w:rsid w:val="00CD0BFF"/>
    <w:rsid w:val="00CD0D8F"/>
    <w:rsid w:val="00CD0E41"/>
    <w:rsid w:val="00CD11C1"/>
    <w:rsid w:val="00CD2BE6"/>
    <w:rsid w:val="00CD2F31"/>
    <w:rsid w:val="00CD5198"/>
    <w:rsid w:val="00CD58D2"/>
    <w:rsid w:val="00CE00DB"/>
    <w:rsid w:val="00CE07FB"/>
    <w:rsid w:val="00CE0B7F"/>
    <w:rsid w:val="00CE131A"/>
    <w:rsid w:val="00CE1745"/>
    <w:rsid w:val="00CE17D2"/>
    <w:rsid w:val="00CE268D"/>
    <w:rsid w:val="00CE2937"/>
    <w:rsid w:val="00CE307C"/>
    <w:rsid w:val="00CE4170"/>
    <w:rsid w:val="00CE53EC"/>
    <w:rsid w:val="00CE5422"/>
    <w:rsid w:val="00CE56B1"/>
    <w:rsid w:val="00CE5967"/>
    <w:rsid w:val="00CE6411"/>
    <w:rsid w:val="00CE6C43"/>
    <w:rsid w:val="00CE6E48"/>
    <w:rsid w:val="00CE72F4"/>
    <w:rsid w:val="00CF046C"/>
    <w:rsid w:val="00CF0D20"/>
    <w:rsid w:val="00CF1C5A"/>
    <w:rsid w:val="00CF1CD5"/>
    <w:rsid w:val="00CF1D6F"/>
    <w:rsid w:val="00CF1DB3"/>
    <w:rsid w:val="00CF22F9"/>
    <w:rsid w:val="00CF24CB"/>
    <w:rsid w:val="00CF2979"/>
    <w:rsid w:val="00CF2B02"/>
    <w:rsid w:val="00CF3138"/>
    <w:rsid w:val="00CF3221"/>
    <w:rsid w:val="00CF4866"/>
    <w:rsid w:val="00CF5517"/>
    <w:rsid w:val="00CF7581"/>
    <w:rsid w:val="00CF76DB"/>
    <w:rsid w:val="00CF7B14"/>
    <w:rsid w:val="00D00D60"/>
    <w:rsid w:val="00D00E5B"/>
    <w:rsid w:val="00D015FF"/>
    <w:rsid w:val="00D017E4"/>
    <w:rsid w:val="00D01816"/>
    <w:rsid w:val="00D01FB2"/>
    <w:rsid w:val="00D02B6D"/>
    <w:rsid w:val="00D02EAA"/>
    <w:rsid w:val="00D03404"/>
    <w:rsid w:val="00D0344D"/>
    <w:rsid w:val="00D05367"/>
    <w:rsid w:val="00D054C2"/>
    <w:rsid w:val="00D05614"/>
    <w:rsid w:val="00D0589C"/>
    <w:rsid w:val="00D05E68"/>
    <w:rsid w:val="00D0789F"/>
    <w:rsid w:val="00D10840"/>
    <w:rsid w:val="00D1191A"/>
    <w:rsid w:val="00D119F3"/>
    <w:rsid w:val="00D120CD"/>
    <w:rsid w:val="00D12942"/>
    <w:rsid w:val="00D12EB3"/>
    <w:rsid w:val="00D13222"/>
    <w:rsid w:val="00D13324"/>
    <w:rsid w:val="00D142F0"/>
    <w:rsid w:val="00D14A7A"/>
    <w:rsid w:val="00D14C73"/>
    <w:rsid w:val="00D14F56"/>
    <w:rsid w:val="00D14FA6"/>
    <w:rsid w:val="00D15236"/>
    <w:rsid w:val="00D1681B"/>
    <w:rsid w:val="00D16EA8"/>
    <w:rsid w:val="00D175FD"/>
    <w:rsid w:val="00D17B00"/>
    <w:rsid w:val="00D20092"/>
    <w:rsid w:val="00D2082E"/>
    <w:rsid w:val="00D21412"/>
    <w:rsid w:val="00D21ADD"/>
    <w:rsid w:val="00D22170"/>
    <w:rsid w:val="00D234FE"/>
    <w:rsid w:val="00D24324"/>
    <w:rsid w:val="00D24400"/>
    <w:rsid w:val="00D24464"/>
    <w:rsid w:val="00D2490B"/>
    <w:rsid w:val="00D249A4"/>
    <w:rsid w:val="00D24C51"/>
    <w:rsid w:val="00D24D60"/>
    <w:rsid w:val="00D251EF"/>
    <w:rsid w:val="00D26291"/>
    <w:rsid w:val="00D26292"/>
    <w:rsid w:val="00D26FC3"/>
    <w:rsid w:val="00D27703"/>
    <w:rsid w:val="00D2784C"/>
    <w:rsid w:val="00D3106C"/>
    <w:rsid w:val="00D325BB"/>
    <w:rsid w:val="00D32884"/>
    <w:rsid w:val="00D32E8F"/>
    <w:rsid w:val="00D33BDA"/>
    <w:rsid w:val="00D34C48"/>
    <w:rsid w:val="00D34DAE"/>
    <w:rsid w:val="00D34EFB"/>
    <w:rsid w:val="00D352F9"/>
    <w:rsid w:val="00D35CF3"/>
    <w:rsid w:val="00D36336"/>
    <w:rsid w:val="00D37BE9"/>
    <w:rsid w:val="00D37DC1"/>
    <w:rsid w:val="00D37DDB"/>
    <w:rsid w:val="00D40A51"/>
    <w:rsid w:val="00D412A5"/>
    <w:rsid w:val="00D41E5A"/>
    <w:rsid w:val="00D428CF"/>
    <w:rsid w:val="00D43810"/>
    <w:rsid w:val="00D445A8"/>
    <w:rsid w:val="00D4585F"/>
    <w:rsid w:val="00D458F7"/>
    <w:rsid w:val="00D45FFB"/>
    <w:rsid w:val="00D464D9"/>
    <w:rsid w:val="00D470FD"/>
    <w:rsid w:val="00D479AD"/>
    <w:rsid w:val="00D479B6"/>
    <w:rsid w:val="00D47DDA"/>
    <w:rsid w:val="00D47F1C"/>
    <w:rsid w:val="00D507D9"/>
    <w:rsid w:val="00D50EB9"/>
    <w:rsid w:val="00D518E4"/>
    <w:rsid w:val="00D51E2B"/>
    <w:rsid w:val="00D52363"/>
    <w:rsid w:val="00D523DB"/>
    <w:rsid w:val="00D5368F"/>
    <w:rsid w:val="00D53CB8"/>
    <w:rsid w:val="00D54080"/>
    <w:rsid w:val="00D5409A"/>
    <w:rsid w:val="00D543AF"/>
    <w:rsid w:val="00D57FD3"/>
    <w:rsid w:val="00D60A99"/>
    <w:rsid w:val="00D60E60"/>
    <w:rsid w:val="00D610A8"/>
    <w:rsid w:val="00D61659"/>
    <w:rsid w:val="00D6225C"/>
    <w:rsid w:val="00D62D0B"/>
    <w:rsid w:val="00D635DE"/>
    <w:rsid w:val="00D63EAD"/>
    <w:rsid w:val="00D63ECD"/>
    <w:rsid w:val="00D6497C"/>
    <w:rsid w:val="00D64CA8"/>
    <w:rsid w:val="00D653C3"/>
    <w:rsid w:val="00D66276"/>
    <w:rsid w:val="00D664D9"/>
    <w:rsid w:val="00D666D7"/>
    <w:rsid w:val="00D66805"/>
    <w:rsid w:val="00D67A1E"/>
    <w:rsid w:val="00D7061A"/>
    <w:rsid w:val="00D70843"/>
    <w:rsid w:val="00D71DA0"/>
    <w:rsid w:val="00D720E0"/>
    <w:rsid w:val="00D7279D"/>
    <w:rsid w:val="00D72C81"/>
    <w:rsid w:val="00D740E7"/>
    <w:rsid w:val="00D74226"/>
    <w:rsid w:val="00D74B23"/>
    <w:rsid w:val="00D74B7E"/>
    <w:rsid w:val="00D74CA1"/>
    <w:rsid w:val="00D7540A"/>
    <w:rsid w:val="00D75960"/>
    <w:rsid w:val="00D75A83"/>
    <w:rsid w:val="00D768DF"/>
    <w:rsid w:val="00D76B3A"/>
    <w:rsid w:val="00D80556"/>
    <w:rsid w:val="00D80A43"/>
    <w:rsid w:val="00D81A4D"/>
    <w:rsid w:val="00D82A93"/>
    <w:rsid w:val="00D82FD0"/>
    <w:rsid w:val="00D841FB"/>
    <w:rsid w:val="00D84476"/>
    <w:rsid w:val="00D85526"/>
    <w:rsid w:val="00D8575A"/>
    <w:rsid w:val="00D868FD"/>
    <w:rsid w:val="00D87510"/>
    <w:rsid w:val="00D87AAF"/>
    <w:rsid w:val="00D909EC"/>
    <w:rsid w:val="00D91008"/>
    <w:rsid w:val="00D91890"/>
    <w:rsid w:val="00D935AE"/>
    <w:rsid w:val="00D939B1"/>
    <w:rsid w:val="00D94FEB"/>
    <w:rsid w:val="00D962E3"/>
    <w:rsid w:val="00D96AF7"/>
    <w:rsid w:val="00D9792C"/>
    <w:rsid w:val="00DA010A"/>
    <w:rsid w:val="00DA0AA2"/>
    <w:rsid w:val="00DA12C3"/>
    <w:rsid w:val="00DA155D"/>
    <w:rsid w:val="00DA191A"/>
    <w:rsid w:val="00DA1B9D"/>
    <w:rsid w:val="00DA20E8"/>
    <w:rsid w:val="00DA2563"/>
    <w:rsid w:val="00DA29A8"/>
    <w:rsid w:val="00DA2A55"/>
    <w:rsid w:val="00DA4AE6"/>
    <w:rsid w:val="00DA53AF"/>
    <w:rsid w:val="00DA58F5"/>
    <w:rsid w:val="00DA6420"/>
    <w:rsid w:val="00DA6880"/>
    <w:rsid w:val="00DA68DE"/>
    <w:rsid w:val="00DA77CE"/>
    <w:rsid w:val="00DA7EE3"/>
    <w:rsid w:val="00DB0403"/>
    <w:rsid w:val="00DB0909"/>
    <w:rsid w:val="00DB09DD"/>
    <w:rsid w:val="00DB127E"/>
    <w:rsid w:val="00DB1381"/>
    <w:rsid w:val="00DB147B"/>
    <w:rsid w:val="00DB1786"/>
    <w:rsid w:val="00DB1847"/>
    <w:rsid w:val="00DB19C9"/>
    <w:rsid w:val="00DB1DCB"/>
    <w:rsid w:val="00DB3260"/>
    <w:rsid w:val="00DB3952"/>
    <w:rsid w:val="00DB3965"/>
    <w:rsid w:val="00DB3D0A"/>
    <w:rsid w:val="00DB46F9"/>
    <w:rsid w:val="00DB56A1"/>
    <w:rsid w:val="00DB6632"/>
    <w:rsid w:val="00DB7F78"/>
    <w:rsid w:val="00DC00EB"/>
    <w:rsid w:val="00DC014B"/>
    <w:rsid w:val="00DC07E1"/>
    <w:rsid w:val="00DC0925"/>
    <w:rsid w:val="00DC0E66"/>
    <w:rsid w:val="00DC11F9"/>
    <w:rsid w:val="00DC19A8"/>
    <w:rsid w:val="00DC215A"/>
    <w:rsid w:val="00DC3280"/>
    <w:rsid w:val="00DC4222"/>
    <w:rsid w:val="00DC5198"/>
    <w:rsid w:val="00DC5258"/>
    <w:rsid w:val="00DC5883"/>
    <w:rsid w:val="00DC6285"/>
    <w:rsid w:val="00DC6D42"/>
    <w:rsid w:val="00DD18AE"/>
    <w:rsid w:val="00DD1A48"/>
    <w:rsid w:val="00DD1C5D"/>
    <w:rsid w:val="00DD3180"/>
    <w:rsid w:val="00DD3336"/>
    <w:rsid w:val="00DD3C38"/>
    <w:rsid w:val="00DD434F"/>
    <w:rsid w:val="00DD5655"/>
    <w:rsid w:val="00DD62AE"/>
    <w:rsid w:val="00DD68DA"/>
    <w:rsid w:val="00DD68F3"/>
    <w:rsid w:val="00DD6904"/>
    <w:rsid w:val="00DD6DB2"/>
    <w:rsid w:val="00DD7502"/>
    <w:rsid w:val="00DE053C"/>
    <w:rsid w:val="00DE0776"/>
    <w:rsid w:val="00DE22D1"/>
    <w:rsid w:val="00DE2DCD"/>
    <w:rsid w:val="00DE3C59"/>
    <w:rsid w:val="00DE63D7"/>
    <w:rsid w:val="00DE6BE5"/>
    <w:rsid w:val="00DE6C96"/>
    <w:rsid w:val="00DE7EBF"/>
    <w:rsid w:val="00DF0291"/>
    <w:rsid w:val="00DF0398"/>
    <w:rsid w:val="00DF09D5"/>
    <w:rsid w:val="00DF1061"/>
    <w:rsid w:val="00DF16B7"/>
    <w:rsid w:val="00DF1AC3"/>
    <w:rsid w:val="00DF3CBA"/>
    <w:rsid w:val="00DF3EF3"/>
    <w:rsid w:val="00DF59F2"/>
    <w:rsid w:val="00DF6573"/>
    <w:rsid w:val="00DF7838"/>
    <w:rsid w:val="00DF7C31"/>
    <w:rsid w:val="00DF7CFE"/>
    <w:rsid w:val="00E01798"/>
    <w:rsid w:val="00E02561"/>
    <w:rsid w:val="00E029FB"/>
    <w:rsid w:val="00E035FF"/>
    <w:rsid w:val="00E036CC"/>
    <w:rsid w:val="00E04123"/>
    <w:rsid w:val="00E0676F"/>
    <w:rsid w:val="00E0768A"/>
    <w:rsid w:val="00E07D2E"/>
    <w:rsid w:val="00E10234"/>
    <w:rsid w:val="00E10733"/>
    <w:rsid w:val="00E107C4"/>
    <w:rsid w:val="00E10A1B"/>
    <w:rsid w:val="00E11072"/>
    <w:rsid w:val="00E11BE6"/>
    <w:rsid w:val="00E11E8F"/>
    <w:rsid w:val="00E12A37"/>
    <w:rsid w:val="00E12A75"/>
    <w:rsid w:val="00E14216"/>
    <w:rsid w:val="00E1474F"/>
    <w:rsid w:val="00E14820"/>
    <w:rsid w:val="00E161D2"/>
    <w:rsid w:val="00E16D91"/>
    <w:rsid w:val="00E2004A"/>
    <w:rsid w:val="00E206E7"/>
    <w:rsid w:val="00E20FB9"/>
    <w:rsid w:val="00E21184"/>
    <w:rsid w:val="00E213BC"/>
    <w:rsid w:val="00E22AF4"/>
    <w:rsid w:val="00E22F1E"/>
    <w:rsid w:val="00E237F8"/>
    <w:rsid w:val="00E23C03"/>
    <w:rsid w:val="00E24C93"/>
    <w:rsid w:val="00E24D3E"/>
    <w:rsid w:val="00E25233"/>
    <w:rsid w:val="00E257A3"/>
    <w:rsid w:val="00E25B1A"/>
    <w:rsid w:val="00E2614B"/>
    <w:rsid w:val="00E26512"/>
    <w:rsid w:val="00E26BE0"/>
    <w:rsid w:val="00E27692"/>
    <w:rsid w:val="00E277BB"/>
    <w:rsid w:val="00E27B70"/>
    <w:rsid w:val="00E27F90"/>
    <w:rsid w:val="00E30BDD"/>
    <w:rsid w:val="00E3147A"/>
    <w:rsid w:val="00E3158C"/>
    <w:rsid w:val="00E3252F"/>
    <w:rsid w:val="00E326D6"/>
    <w:rsid w:val="00E32AB2"/>
    <w:rsid w:val="00E32F35"/>
    <w:rsid w:val="00E33524"/>
    <w:rsid w:val="00E3394C"/>
    <w:rsid w:val="00E34000"/>
    <w:rsid w:val="00E40186"/>
    <w:rsid w:val="00E40D03"/>
    <w:rsid w:val="00E41846"/>
    <w:rsid w:val="00E41A8A"/>
    <w:rsid w:val="00E42924"/>
    <w:rsid w:val="00E42A63"/>
    <w:rsid w:val="00E42DBA"/>
    <w:rsid w:val="00E4351A"/>
    <w:rsid w:val="00E4408E"/>
    <w:rsid w:val="00E445ED"/>
    <w:rsid w:val="00E44AF8"/>
    <w:rsid w:val="00E451CC"/>
    <w:rsid w:val="00E451DE"/>
    <w:rsid w:val="00E455CF"/>
    <w:rsid w:val="00E45972"/>
    <w:rsid w:val="00E47057"/>
    <w:rsid w:val="00E470E4"/>
    <w:rsid w:val="00E47511"/>
    <w:rsid w:val="00E47533"/>
    <w:rsid w:val="00E47B94"/>
    <w:rsid w:val="00E5009E"/>
    <w:rsid w:val="00E50501"/>
    <w:rsid w:val="00E506C0"/>
    <w:rsid w:val="00E50803"/>
    <w:rsid w:val="00E508ED"/>
    <w:rsid w:val="00E518A4"/>
    <w:rsid w:val="00E5256A"/>
    <w:rsid w:val="00E52739"/>
    <w:rsid w:val="00E5287E"/>
    <w:rsid w:val="00E55919"/>
    <w:rsid w:val="00E55E37"/>
    <w:rsid w:val="00E5666C"/>
    <w:rsid w:val="00E5666D"/>
    <w:rsid w:val="00E57391"/>
    <w:rsid w:val="00E57990"/>
    <w:rsid w:val="00E6065D"/>
    <w:rsid w:val="00E60DDE"/>
    <w:rsid w:val="00E62478"/>
    <w:rsid w:val="00E633A6"/>
    <w:rsid w:val="00E64D93"/>
    <w:rsid w:val="00E64D99"/>
    <w:rsid w:val="00E6544D"/>
    <w:rsid w:val="00E6557E"/>
    <w:rsid w:val="00E65C30"/>
    <w:rsid w:val="00E667E4"/>
    <w:rsid w:val="00E6697D"/>
    <w:rsid w:val="00E66CD7"/>
    <w:rsid w:val="00E673BD"/>
    <w:rsid w:val="00E70A6B"/>
    <w:rsid w:val="00E70C35"/>
    <w:rsid w:val="00E70D5F"/>
    <w:rsid w:val="00E72208"/>
    <w:rsid w:val="00E72D48"/>
    <w:rsid w:val="00E72DBD"/>
    <w:rsid w:val="00E72F2F"/>
    <w:rsid w:val="00E73377"/>
    <w:rsid w:val="00E73398"/>
    <w:rsid w:val="00E73820"/>
    <w:rsid w:val="00E73968"/>
    <w:rsid w:val="00E74596"/>
    <w:rsid w:val="00E75663"/>
    <w:rsid w:val="00E76EE9"/>
    <w:rsid w:val="00E770BB"/>
    <w:rsid w:val="00E7726D"/>
    <w:rsid w:val="00E7732D"/>
    <w:rsid w:val="00E81B92"/>
    <w:rsid w:val="00E8228B"/>
    <w:rsid w:val="00E8296D"/>
    <w:rsid w:val="00E82A5E"/>
    <w:rsid w:val="00E836C4"/>
    <w:rsid w:val="00E84670"/>
    <w:rsid w:val="00E859ED"/>
    <w:rsid w:val="00E85F4B"/>
    <w:rsid w:val="00E86642"/>
    <w:rsid w:val="00E90C74"/>
    <w:rsid w:val="00E91CBB"/>
    <w:rsid w:val="00E92C2C"/>
    <w:rsid w:val="00E93DA2"/>
    <w:rsid w:val="00E94637"/>
    <w:rsid w:val="00E9528C"/>
    <w:rsid w:val="00E957C5"/>
    <w:rsid w:val="00E959F8"/>
    <w:rsid w:val="00E975A8"/>
    <w:rsid w:val="00E97813"/>
    <w:rsid w:val="00EA0829"/>
    <w:rsid w:val="00EA0DAD"/>
    <w:rsid w:val="00EA13C6"/>
    <w:rsid w:val="00EA13DF"/>
    <w:rsid w:val="00EA25CA"/>
    <w:rsid w:val="00EA26E1"/>
    <w:rsid w:val="00EA2FEE"/>
    <w:rsid w:val="00EA35C9"/>
    <w:rsid w:val="00EA39F8"/>
    <w:rsid w:val="00EA40D9"/>
    <w:rsid w:val="00EA60D5"/>
    <w:rsid w:val="00EA66B9"/>
    <w:rsid w:val="00EA6700"/>
    <w:rsid w:val="00EB0CC4"/>
    <w:rsid w:val="00EB0DB9"/>
    <w:rsid w:val="00EB0DFC"/>
    <w:rsid w:val="00EB0E60"/>
    <w:rsid w:val="00EB10C2"/>
    <w:rsid w:val="00EB28B3"/>
    <w:rsid w:val="00EB30BA"/>
    <w:rsid w:val="00EB33C1"/>
    <w:rsid w:val="00EB4219"/>
    <w:rsid w:val="00EB525E"/>
    <w:rsid w:val="00EB63F2"/>
    <w:rsid w:val="00EB655A"/>
    <w:rsid w:val="00EB6586"/>
    <w:rsid w:val="00EB6BE5"/>
    <w:rsid w:val="00EB731D"/>
    <w:rsid w:val="00EB7780"/>
    <w:rsid w:val="00EB7F66"/>
    <w:rsid w:val="00EC04BB"/>
    <w:rsid w:val="00EC05A1"/>
    <w:rsid w:val="00EC0D05"/>
    <w:rsid w:val="00EC0EE6"/>
    <w:rsid w:val="00EC1010"/>
    <w:rsid w:val="00EC12C5"/>
    <w:rsid w:val="00EC17F2"/>
    <w:rsid w:val="00EC28E1"/>
    <w:rsid w:val="00EC2F2F"/>
    <w:rsid w:val="00EC31DE"/>
    <w:rsid w:val="00EC3823"/>
    <w:rsid w:val="00EC39A1"/>
    <w:rsid w:val="00EC414A"/>
    <w:rsid w:val="00EC452E"/>
    <w:rsid w:val="00EC521C"/>
    <w:rsid w:val="00EC545F"/>
    <w:rsid w:val="00EC5894"/>
    <w:rsid w:val="00EC5E5C"/>
    <w:rsid w:val="00EC67E4"/>
    <w:rsid w:val="00EC7162"/>
    <w:rsid w:val="00EC764B"/>
    <w:rsid w:val="00EC7C03"/>
    <w:rsid w:val="00EC7C9A"/>
    <w:rsid w:val="00EC7F4F"/>
    <w:rsid w:val="00ED1375"/>
    <w:rsid w:val="00ED1C1A"/>
    <w:rsid w:val="00ED29D6"/>
    <w:rsid w:val="00ED2BEA"/>
    <w:rsid w:val="00ED30EB"/>
    <w:rsid w:val="00ED3669"/>
    <w:rsid w:val="00ED397E"/>
    <w:rsid w:val="00ED3AD0"/>
    <w:rsid w:val="00ED4B00"/>
    <w:rsid w:val="00ED532A"/>
    <w:rsid w:val="00ED5554"/>
    <w:rsid w:val="00ED5C2E"/>
    <w:rsid w:val="00ED5F4D"/>
    <w:rsid w:val="00ED74DD"/>
    <w:rsid w:val="00ED7E59"/>
    <w:rsid w:val="00EE047F"/>
    <w:rsid w:val="00EE0C69"/>
    <w:rsid w:val="00EE2598"/>
    <w:rsid w:val="00EE2630"/>
    <w:rsid w:val="00EE2B94"/>
    <w:rsid w:val="00EE3077"/>
    <w:rsid w:val="00EE38FB"/>
    <w:rsid w:val="00EE3CF6"/>
    <w:rsid w:val="00EE3FE8"/>
    <w:rsid w:val="00EE44A7"/>
    <w:rsid w:val="00EE4B97"/>
    <w:rsid w:val="00EE4CF5"/>
    <w:rsid w:val="00EE52E8"/>
    <w:rsid w:val="00EE6185"/>
    <w:rsid w:val="00EE6579"/>
    <w:rsid w:val="00EE6C80"/>
    <w:rsid w:val="00EE6DD9"/>
    <w:rsid w:val="00EE70A4"/>
    <w:rsid w:val="00EE70E0"/>
    <w:rsid w:val="00EE7ACB"/>
    <w:rsid w:val="00EF00E4"/>
    <w:rsid w:val="00EF0478"/>
    <w:rsid w:val="00EF08C0"/>
    <w:rsid w:val="00EF0C3C"/>
    <w:rsid w:val="00EF1264"/>
    <w:rsid w:val="00EF1860"/>
    <w:rsid w:val="00EF261B"/>
    <w:rsid w:val="00EF2EE6"/>
    <w:rsid w:val="00EF302E"/>
    <w:rsid w:val="00EF3C44"/>
    <w:rsid w:val="00EF3EBD"/>
    <w:rsid w:val="00EF413A"/>
    <w:rsid w:val="00EF48A0"/>
    <w:rsid w:val="00EF6337"/>
    <w:rsid w:val="00EF6F3C"/>
    <w:rsid w:val="00EF7AE4"/>
    <w:rsid w:val="00EF7CE2"/>
    <w:rsid w:val="00EF7CEE"/>
    <w:rsid w:val="00EF7EE6"/>
    <w:rsid w:val="00F00796"/>
    <w:rsid w:val="00F00C46"/>
    <w:rsid w:val="00F0109D"/>
    <w:rsid w:val="00F01601"/>
    <w:rsid w:val="00F024BD"/>
    <w:rsid w:val="00F024FF"/>
    <w:rsid w:val="00F0344D"/>
    <w:rsid w:val="00F03A99"/>
    <w:rsid w:val="00F04175"/>
    <w:rsid w:val="00F04EAA"/>
    <w:rsid w:val="00F05871"/>
    <w:rsid w:val="00F06657"/>
    <w:rsid w:val="00F0686D"/>
    <w:rsid w:val="00F06B5D"/>
    <w:rsid w:val="00F06FB4"/>
    <w:rsid w:val="00F070E2"/>
    <w:rsid w:val="00F0794D"/>
    <w:rsid w:val="00F1000B"/>
    <w:rsid w:val="00F104F7"/>
    <w:rsid w:val="00F1055E"/>
    <w:rsid w:val="00F124CF"/>
    <w:rsid w:val="00F12D02"/>
    <w:rsid w:val="00F145B4"/>
    <w:rsid w:val="00F156FA"/>
    <w:rsid w:val="00F15832"/>
    <w:rsid w:val="00F15C37"/>
    <w:rsid w:val="00F163BA"/>
    <w:rsid w:val="00F16BB8"/>
    <w:rsid w:val="00F1788F"/>
    <w:rsid w:val="00F17C69"/>
    <w:rsid w:val="00F21B09"/>
    <w:rsid w:val="00F22778"/>
    <w:rsid w:val="00F23308"/>
    <w:rsid w:val="00F234A4"/>
    <w:rsid w:val="00F2378C"/>
    <w:rsid w:val="00F24B67"/>
    <w:rsid w:val="00F2507C"/>
    <w:rsid w:val="00F2532B"/>
    <w:rsid w:val="00F256D9"/>
    <w:rsid w:val="00F25AE1"/>
    <w:rsid w:val="00F26415"/>
    <w:rsid w:val="00F26715"/>
    <w:rsid w:val="00F26F43"/>
    <w:rsid w:val="00F27D1E"/>
    <w:rsid w:val="00F311A7"/>
    <w:rsid w:val="00F3168A"/>
    <w:rsid w:val="00F31F58"/>
    <w:rsid w:val="00F324A6"/>
    <w:rsid w:val="00F3399D"/>
    <w:rsid w:val="00F33A2B"/>
    <w:rsid w:val="00F33F79"/>
    <w:rsid w:val="00F34A8F"/>
    <w:rsid w:val="00F35C2D"/>
    <w:rsid w:val="00F374DA"/>
    <w:rsid w:val="00F37803"/>
    <w:rsid w:val="00F4021D"/>
    <w:rsid w:val="00F402EC"/>
    <w:rsid w:val="00F41A25"/>
    <w:rsid w:val="00F42BBA"/>
    <w:rsid w:val="00F449A1"/>
    <w:rsid w:val="00F4537A"/>
    <w:rsid w:val="00F45B09"/>
    <w:rsid w:val="00F47EF8"/>
    <w:rsid w:val="00F503F3"/>
    <w:rsid w:val="00F516EA"/>
    <w:rsid w:val="00F52017"/>
    <w:rsid w:val="00F5246A"/>
    <w:rsid w:val="00F52A62"/>
    <w:rsid w:val="00F52C63"/>
    <w:rsid w:val="00F534CD"/>
    <w:rsid w:val="00F53C62"/>
    <w:rsid w:val="00F553C3"/>
    <w:rsid w:val="00F5546B"/>
    <w:rsid w:val="00F5599E"/>
    <w:rsid w:val="00F55B61"/>
    <w:rsid w:val="00F562C4"/>
    <w:rsid w:val="00F568E6"/>
    <w:rsid w:val="00F56E26"/>
    <w:rsid w:val="00F57024"/>
    <w:rsid w:val="00F57D3D"/>
    <w:rsid w:val="00F60BFB"/>
    <w:rsid w:val="00F619E7"/>
    <w:rsid w:val="00F61FA5"/>
    <w:rsid w:val="00F62290"/>
    <w:rsid w:val="00F6273C"/>
    <w:rsid w:val="00F62F5A"/>
    <w:rsid w:val="00F638DD"/>
    <w:rsid w:val="00F63B12"/>
    <w:rsid w:val="00F63BDA"/>
    <w:rsid w:val="00F64E42"/>
    <w:rsid w:val="00F670AD"/>
    <w:rsid w:val="00F71C5F"/>
    <w:rsid w:val="00F71D14"/>
    <w:rsid w:val="00F71F02"/>
    <w:rsid w:val="00F73A7C"/>
    <w:rsid w:val="00F73C4A"/>
    <w:rsid w:val="00F74BE9"/>
    <w:rsid w:val="00F77434"/>
    <w:rsid w:val="00F80143"/>
    <w:rsid w:val="00F81925"/>
    <w:rsid w:val="00F81BFC"/>
    <w:rsid w:val="00F82C59"/>
    <w:rsid w:val="00F82CDA"/>
    <w:rsid w:val="00F83C16"/>
    <w:rsid w:val="00F84543"/>
    <w:rsid w:val="00F85960"/>
    <w:rsid w:val="00F862A6"/>
    <w:rsid w:val="00F86CBE"/>
    <w:rsid w:val="00F8770F"/>
    <w:rsid w:val="00F90958"/>
    <w:rsid w:val="00F9102B"/>
    <w:rsid w:val="00F91A17"/>
    <w:rsid w:val="00F91C2A"/>
    <w:rsid w:val="00F92217"/>
    <w:rsid w:val="00F92BD6"/>
    <w:rsid w:val="00F930E4"/>
    <w:rsid w:val="00F94001"/>
    <w:rsid w:val="00F943E0"/>
    <w:rsid w:val="00F9484D"/>
    <w:rsid w:val="00F94D7C"/>
    <w:rsid w:val="00F95017"/>
    <w:rsid w:val="00F95673"/>
    <w:rsid w:val="00F95DC5"/>
    <w:rsid w:val="00F95FDE"/>
    <w:rsid w:val="00F972F3"/>
    <w:rsid w:val="00FA02EC"/>
    <w:rsid w:val="00FA0682"/>
    <w:rsid w:val="00FA0E0C"/>
    <w:rsid w:val="00FA10A1"/>
    <w:rsid w:val="00FA11CB"/>
    <w:rsid w:val="00FA174C"/>
    <w:rsid w:val="00FA1B17"/>
    <w:rsid w:val="00FA2D74"/>
    <w:rsid w:val="00FA2EF9"/>
    <w:rsid w:val="00FA2F84"/>
    <w:rsid w:val="00FA35E9"/>
    <w:rsid w:val="00FA3FCB"/>
    <w:rsid w:val="00FA4491"/>
    <w:rsid w:val="00FA4DF9"/>
    <w:rsid w:val="00FA6553"/>
    <w:rsid w:val="00FA6BF3"/>
    <w:rsid w:val="00FB1666"/>
    <w:rsid w:val="00FB166C"/>
    <w:rsid w:val="00FB1E2B"/>
    <w:rsid w:val="00FB23D6"/>
    <w:rsid w:val="00FB3474"/>
    <w:rsid w:val="00FB39D3"/>
    <w:rsid w:val="00FB4B8F"/>
    <w:rsid w:val="00FB50EA"/>
    <w:rsid w:val="00FB556D"/>
    <w:rsid w:val="00FB5E52"/>
    <w:rsid w:val="00FB5EA2"/>
    <w:rsid w:val="00FB7607"/>
    <w:rsid w:val="00FB7BD0"/>
    <w:rsid w:val="00FC0BAB"/>
    <w:rsid w:val="00FC0DFA"/>
    <w:rsid w:val="00FC0F33"/>
    <w:rsid w:val="00FC1068"/>
    <w:rsid w:val="00FC2165"/>
    <w:rsid w:val="00FC4000"/>
    <w:rsid w:val="00FC45B6"/>
    <w:rsid w:val="00FC5F2F"/>
    <w:rsid w:val="00FC64D8"/>
    <w:rsid w:val="00FC7857"/>
    <w:rsid w:val="00FC78C4"/>
    <w:rsid w:val="00FC7A68"/>
    <w:rsid w:val="00FD06A5"/>
    <w:rsid w:val="00FD0E10"/>
    <w:rsid w:val="00FD12B0"/>
    <w:rsid w:val="00FD178B"/>
    <w:rsid w:val="00FD2792"/>
    <w:rsid w:val="00FD2A93"/>
    <w:rsid w:val="00FD30CD"/>
    <w:rsid w:val="00FD3A68"/>
    <w:rsid w:val="00FD4080"/>
    <w:rsid w:val="00FD46E8"/>
    <w:rsid w:val="00FD527B"/>
    <w:rsid w:val="00FD5550"/>
    <w:rsid w:val="00FD6D81"/>
    <w:rsid w:val="00FD78F7"/>
    <w:rsid w:val="00FD7A47"/>
    <w:rsid w:val="00FE01EC"/>
    <w:rsid w:val="00FE0910"/>
    <w:rsid w:val="00FE1627"/>
    <w:rsid w:val="00FE1C1F"/>
    <w:rsid w:val="00FE1E0E"/>
    <w:rsid w:val="00FE2546"/>
    <w:rsid w:val="00FE3403"/>
    <w:rsid w:val="00FE3A8A"/>
    <w:rsid w:val="00FE4940"/>
    <w:rsid w:val="00FE5CCD"/>
    <w:rsid w:val="00FE6987"/>
    <w:rsid w:val="00FE7671"/>
    <w:rsid w:val="00FE77D3"/>
    <w:rsid w:val="00FF0745"/>
    <w:rsid w:val="00FF11BB"/>
    <w:rsid w:val="00FF1738"/>
    <w:rsid w:val="00FF216D"/>
    <w:rsid w:val="00FF2B47"/>
    <w:rsid w:val="00FF344B"/>
    <w:rsid w:val="00FF38F2"/>
    <w:rsid w:val="00FF3B62"/>
    <w:rsid w:val="00FF4153"/>
    <w:rsid w:val="00FF453B"/>
    <w:rsid w:val="00FF4D1F"/>
    <w:rsid w:val="00FF4D60"/>
    <w:rsid w:val="00FF5819"/>
    <w:rsid w:val="00FF5D39"/>
    <w:rsid w:val="00FF5E3E"/>
    <w:rsid w:val="00FF5EAC"/>
    <w:rsid w:val="00FF6263"/>
    <w:rsid w:val="00FF6E9D"/>
    <w:rsid w:val="00FF7D1D"/>
    <w:rsid w:val="186A67B7"/>
    <w:rsid w:val="20D6CAB1"/>
    <w:rsid w:val="452CE263"/>
    <w:rsid w:val="6E3DDA5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27FAD"/>
  <w15:chartTrackingRefBased/>
  <w15:docId w15:val="{1EFF4C6E-7E36-407C-9DAD-1AF809BF0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4E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07B80"/>
    <w:pPr>
      <w:keepNext/>
      <w:keepLines/>
      <w:spacing w:before="480" w:line="360" w:lineRule="auto"/>
      <w:ind w:left="432" w:hanging="432"/>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B07B80"/>
    <w:pPr>
      <w:keepNext/>
      <w:keepLines/>
      <w:spacing w:before="200" w:line="360" w:lineRule="auto"/>
      <w:ind w:left="1926" w:hanging="576"/>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B07B80"/>
    <w:pPr>
      <w:keepNext/>
      <w:keepLines/>
      <w:spacing w:before="200" w:line="360" w:lineRule="auto"/>
      <w:ind w:left="720" w:hanging="720"/>
      <w:outlineLvl w:val="2"/>
    </w:pPr>
    <w:rPr>
      <w:rFonts w:ascii="Calibri" w:hAnsi="Calibri"/>
      <w:b/>
      <w:bCs/>
      <w:color w:val="C0504D"/>
    </w:rPr>
  </w:style>
  <w:style w:type="paragraph" w:styleId="Heading4">
    <w:name w:val="heading 4"/>
    <w:basedOn w:val="Normal"/>
    <w:next w:val="Normal"/>
    <w:link w:val="Heading4Char"/>
    <w:uiPriority w:val="9"/>
    <w:unhideWhenUsed/>
    <w:qFormat/>
    <w:rsid w:val="00B07B80"/>
    <w:pPr>
      <w:keepNext/>
      <w:keepLines/>
      <w:spacing w:before="200" w:line="360" w:lineRule="auto"/>
      <w:ind w:left="1584" w:hanging="864"/>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B07B80"/>
    <w:pPr>
      <w:keepNext/>
      <w:keepLines/>
      <w:spacing w:before="200" w:line="360" w:lineRule="auto"/>
      <w:ind w:left="1008" w:hanging="1008"/>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B07B80"/>
    <w:pPr>
      <w:keepNext/>
      <w:keepLines/>
      <w:spacing w:before="200" w:line="360" w:lineRule="auto"/>
      <w:ind w:left="1152" w:hanging="1152"/>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B07B80"/>
    <w:pPr>
      <w:keepNext/>
      <w:keepLines/>
      <w:spacing w:before="200" w:line="360" w:lineRule="auto"/>
      <w:ind w:left="1296" w:hanging="1296"/>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B07B80"/>
    <w:pPr>
      <w:keepNext/>
      <w:keepLines/>
      <w:spacing w:before="200" w:line="360" w:lineRule="auto"/>
      <w:ind w:left="1440" w:hanging="1440"/>
      <w:outlineLvl w:val="7"/>
    </w:pPr>
    <w:rPr>
      <w:rFonts w:ascii="Calibri" w:hAnsi="Calibri"/>
      <w:color w:val="404040"/>
      <w:sz w:val="20"/>
      <w:szCs w:val="20"/>
    </w:rPr>
  </w:style>
  <w:style w:type="paragraph" w:styleId="Heading9">
    <w:name w:val="heading 9"/>
    <w:basedOn w:val="Normal"/>
    <w:next w:val="Normal"/>
    <w:link w:val="Heading9Char"/>
    <w:uiPriority w:val="9"/>
    <w:semiHidden/>
    <w:unhideWhenUsed/>
    <w:qFormat/>
    <w:rsid w:val="00B07B80"/>
    <w:pPr>
      <w:keepNext/>
      <w:keepLines/>
      <w:spacing w:before="200" w:line="360" w:lineRule="auto"/>
      <w:ind w:left="1584" w:hanging="1584"/>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C51"/>
    <w:pPr>
      <w:ind w:left="720"/>
      <w:contextualSpacing/>
    </w:pPr>
  </w:style>
  <w:style w:type="character" w:customStyle="1" w:styleId="15">
    <w:name w:val="15"/>
    <w:basedOn w:val="DefaultParagraphFont"/>
    <w:rsid w:val="00045C51"/>
    <w:rPr>
      <w:rFonts w:ascii="Times New Roman" w:hAnsi="Times New Roman" w:cs="Times New Roman" w:hint="default"/>
      <w:i/>
      <w:iCs/>
    </w:rPr>
  </w:style>
  <w:style w:type="paragraph" w:styleId="NormalWeb">
    <w:name w:val="Normal (Web)"/>
    <w:basedOn w:val="Normal"/>
    <w:uiPriority w:val="99"/>
    <w:semiHidden/>
    <w:unhideWhenUsed/>
    <w:rsid w:val="0032707E"/>
    <w:pPr>
      <w:spacing w:before="100" w:beforeAutospacing="1" w:after="100" w:afterAutospacing="1"/>
    </w:pPr>
  </w:style>
  <w:style w:type="character" w:customStyle="1" w:styleId="ff1">
    <w:name w:val="ff1"/>
    <w:basedOn w:val="DefaultParagraphFont"/>
    <w:rsid w:val="008C7656"/>
  </w:style>
  <w:style w:type="character" w:customStyle="1" w:styleId="ff3">
    <w:name w:val="ff3"/>
    <w:basedOn w:val="DefaultParagraphFont"/>
    <w:rsid w:val="008C7656"/>
  </w:style>
  <w:style w:type="character" w:customStyle="1" w:styleId="ff7">
    <w:name w:val="ff7"/>
    <w:basedOn w:val="DefaultParagraphFont"/>
    <w:rsid w:val="001041B7"/>
  </w:style>
  <w:style w:type="character" w:customStyle="1" w:styleId="ls20">
    <w:name w:val="ls20"/>
    <w:basedOn w:val="DefaultParagraphFont"/>
    <w:rsid w:val="001041B7"/>
  </w:style>
  <w:style w:type="character" w:customStyle="1" w:styleId="ls1">
    <w:name w:val="ls1"/>
    <w:basedOn w:val="DefaultParagraphFont"/>
    <w:rsid w:val="001041B7"/>
  </w:style>
  <w:style w:type="character" w:customStyle="1" w:styleId="ls6">
    <w:name w:val="ls6"/>
    <w:basedOn w:val="DefaultParagraphFont"/>
    <w:rsid w:val="001041B7"/>
  </w:style>
  <w:style w:type="character" w:customStyle="1" w:styleId="ls3f">
    <w:name w:val="ls3f"/>
    <w:basedOn w:val="DefaultParagraphFont"/>
    <w:rsid w:val="001041B7"/>
  </w:style>
  <w:style w:type="character" w:customStyle="1" w:styleId="ws0">
    <w:name w:val="ws0"/>
    <w:basedOn w:val="DefaultParagraphFont"/>
    <w:rsid w:val="001041B7"/>
  </w:style>
  <w:style w:type="character" w:customStyle="1" w:styleId="ls2">
    <w:name w:val="ls2"/>
    <w:basedOn w:val="DefaultParagraphFont"/>
    <w:rsid w:val="001041B7"/>
  </w:style>
  <w:style w:type="character" w:customStyle="1" w:styleId="ls16">
    <w:name w:val="ls16"/>
    <w:basedOn w:val="DefaultParagraphFont"/>
    <w:rsid w:val="001041B7"/>
  </w:style>
  <w:style w:type="character" w:customStyle="1" w:styleId="ls22">
    <w:name w:val="ls22"/>
    <w:basedOn w:val="DefaultParagraphFont"/>
    <w:rsid w:val="001041B7"/>
  </w:style>
  <w:style w:type="character" w:customStyle="1" w:styleId="ls84">
    <w:name w:val="ls84"/>
    <w:basedOn w:val="DefaultParagraphFont"/>
    <w:rsid w:val="001041B7"/>
  </w:style>
  <w:style w:type="character" w:customStyle="1" w:styleId="lsb">
    <w:name w:val="lsb"/>
    <w:basedOn w:val="DefaultParagraphFont"/>
    <w:rsid w:val="001041B7"/>
  </w:style>
  <w:style w:type="character" w:customStyle="1" w:styleId="ls6e">
    <w:name w:val="ls6e"/>
    <w:basedOn w:val="DefaultParagraphFont"/>
    <w:rsid w:val="001041B7"/>
  </w:style>
  <w:style w:type="character" w:customStyle="1" w:styleId="ff8">
    <w:name w:val="ff8"/>
    <w:basedOn w:val="DefaultParagraphFont"/>
    <w:rsid w:val="001041B7"/>
  </w:style>
  <w:style w:type="character" w:customStyle="1" w:styleId="ls46">
    <w:name w:val="ls46"/>
    <w:basedOn w:val="DefaultParagraphFont"/>
    <w:rsid w:val="001041B7"/>
  </w:style>
  <w:style w:type="character" w:customStyle="1" w:styleId="lsf">
    <w:name w:val="lsf"/>
    <w:basedOn w:val="DefaultParagraphFont"/>
    <w:rsid w:val="001041B7"/>
  </w:style>
  <w:style w:type="character" w:customStyle="1" w:styleId="ls19">
    <w:name w:val="ls19"/>
    <w:basedOn w:val="DefaultParagraphFont"/>
    <w:rsid w:val="001041B7"/>
  </w:style>
  <w:style w:type="character" w:customStyle="1" w:styleId="ls15">
    <w:name w:val="ls15"/>
    <w:basedOn w:val="DefaultParagraphFont"/>
    <w:rsid w:val="001041B7"/>
  </w:style>
  <w:style w:type="character" w:customStyle="1" w:styleId="ls9a">
    <w:name w:val="ls9a"/>
    <w:basedOn w:val="DefaultParagraphFont"/>
    <w:rsid w:val="001041B7"/>
  </w:style>
  <w:style w:type="character" w:customStyle="1" w:styleId="ls42">
    <w:name w:val="ls42"/>
    <w:basedOn w:val="DefaultParagraphFont"/>
    <w:rsid w:val="001041B7"/>
  </w:style>
  <w:style w:type="character" w:customStyle="1" w:styleId="ls40">
    <w:name w:val="ls40"/>
    <w:basedOn w:val="DefaultParagraphFont"/>
    <w:rsid w:val="001041B7"/>
  </w:style>
  <w:style w:type="character" w:customStyle="1" w:styleId="ls25">
    <w:name w:val="ls25"/>
    <w:basedOn w:val="DefaultParagraphFont"/>
    <w:rsid w:val="001041B7"/>
  </w:style>
  <w:style w:type="character" w:customStyle="1" w:styleId="Heading1Char">
    <w:name w:val="Heading 1 Char"/>
    <w:basedOn w:val="DefaultParagraphFont"/>
    <w:link w:val="Heading1"/>
    <w:uiPriority w:val="9"/>
    <w:rsid w:val="00B07B80"/>
    <w:rPr>
      <w:rFonts w:ascii="Calibri" w:eastAsia="Times New Roman" w:hAnsi="Calibri" w:cs="Times New Roman"/>
      <w:b/>
      <w:bCs/>
      <w:color w:val="345A8A"/>
      <w:sz w:val="32"/>
      <w:szCs w:val="32"/>
    </w:rPr>
  </w:style>
  <w:style w:type="character" w:customStyle="1" w:styleId="Heading2Char">
    <w:name w:val="Heading 2 Char"/>
    <w:basedOn w:val="DefaultParagraphFont"/>
    <w:link w:val="Heading2"/>
    <w:uiPriority w:val="9"/>
    <w:rsid w:val="00B07B80"/>
    <w:rPr>
      <w:rFonts w:ascii="Calibri" w:eastAsia="Times New Roman" w:hAnsi="Calibri" w:cs="Times New Roman"/>
      <w:b/>
      <w:bCs/>
      <w:color w:val="4F81BD"/>
      <w:sz w:val="26"/>
      <w:szCs w:val="26"/>
    </w:rPr>
  </w:style>
  <w:style w:type="character" w:customStyle="1" w:styleId="Heading3Char">
    <w:name w:val="Heading 3 Char"/>
    <w:basedOn w:val="DefaultParagraphFont"/>
    <w:link w:val="Heading3"/>
    <w:uiPriority w:val="9"/>
    <w:rsid w:val="00B07B80"/>
    <w:rPr>
      <w:rFonts w:ascii="Calibri" w:eastAsia="Times New Roman" w:hAnsi="Calibri" w:cs="Times New Roman"/>
      <w:b/>
      <w:bCs/>
      <w:color w:val="C0504D"/>
      <w:sz w:val="24"/>
      <w:szCs w:val="24"/>
    </w:rPr>
  </w:style>
  <w:style w:type="character" w:customStyle="1" w:styleId="Heading4Char">
    <w:name w:val="Heading 4 Char"/>
    <w:basedOn w:val="DefaultParagraphFont"/>
    <w:link w:val="Heading4"/>
    <w:uiPriority w:val="9"/>
    <w:rsid w:val="00B07B80"/>
    <w:rPr>
      <w:rFonts w:ascii="Calibri" w:eastAsia="Times New Roman" w:hAnsi="Calibri" w:cs="Times New Roman"/>
      <w:b/>
      <w:bCs/>
      <w:i/>
      <w:iCs/>
      <w:color w:val="4F81BD"/>
      <w:sz w:val="24"/>
      <w:szCs w:val="24"/>
    </w:rPr>
  </w:style>
  <w:style w:type="character" w:customStyle="1" w:styleId="Heading5Char">
    <w:name w:val="Heading 5 Char"/>
    <w:basedOn w:val="DefaultParagraphFont"/>
    <w:link w:val="Heading5"/>
    <w:uiPriority w:val="9"/>
    <w:semiHidden/>
    <w:rsid w:val="00B07B80"/>
    <w:rPr>
      <w:rFonts w:ascii="Calibri" w:eastAsia="Times New Roman" w:hAnsi="Calibri" w:cs="Times New Roman"/>
      <w:color w:val="243F60"/>
      <w:sz w:val="24"/>
      <w:szCs w:val="24"/>
    </w:rPr>
  </w:style>
  <w:style w:type="character" w:customStyle="1" w:styleId="Heading6Char">
    <w:name w:val="Heading 6 Char"/>
    <w:basedOn w:val="DefaultParagraphFont"/>
    <w:link w:val="Heading6"/>
    <w:uiPriority w:val="9"/>
    <w:semiHidden/>
    <w:rsid w:val="00B07B80"/>
    <w:rPr>
      <w:rFonts w:ascii="Calibri" w:eastAsia="Times New Roman" w:hAnsi="Calibri" w:cs="Times New Roman"/>
      <w:i/>
      <w:iCs/>
      <w:color w:val="243F60"/>
      <w:sz w:val="24"/>
      <w:szCs w:val="24"/>
    </w:rPr>
  </w:style>
  <w:style w:type="character" w:customStyle="1" w:styleId="Heading7Char">
    <w:name w:val="Heading 7 Char"/>
    <w:basedOn w:val="DefaultParagraphFont"/>
    <w:link w:val="Heading7"/>
    <w:uiPriority w:val="9"/>
    <w:semiHidden/>
    <w:rsid w:val="00B07B80"/>
    <w:rPr>
      <w:rFonts w:ascii="Calibri" w:eastAsia="Times New Roman" w:hAnsi="Calibri" w:cs="Times New Roman"/>
      <w:i/>
      <w:iCs/>
      <w:color w:val="404040"/>
      <w:sz w:val="24"/>
      <w:szCs w:val="24"/>
    </w:rPr>
  </w:style>
  <w:style w:type="character" w:customStyle="1" w:styleId="Heading8Char">
    <w:name w:val="Heading 8 Char"/>
    <w:basedOn w:val="DefaultParagraphFont"/>
    <w:link w:val="Heading8"/>
    <w:uiPriority w:val="9"/>
    <w:semiHidden/>
    <w:rsid w:val="00B07B80"/>
    <w:rPr>
      <w:rFonts w:ascii="Calibri" w:eastAsia="Times New Roman" w:hAnsi="Calibri" w:cs="Times New Roman"/>
      <w:color w:val="404040"/>
      <w:sz w:val="20"/>
      <w:szCs w:val="20"/>
    </w:rPr>
  </w:style>
  <w:style w:type="character" w:customStyle="1" w:styleId="Heading9Char">
    <w:name w:val="Heading 9 Char"/>
    <w:basedOn w:val="DefaultParagraphFont"/>
    <w:link w:val="Heading9"/>
    <w:uiPriority w:val="9"/>
    <w:semiHidden/>
    <w:rsid w:val="00B07B80"/>
    <w:rPr>
      <w:rFonts w:ascii="Calibri" w:eastAsia="Times New Roman" w:hAnsi="Calibri" w:cs="Times New Roman"/>
      <w:i/>
      <w:iCs/>
      <w:color w:val="404040"/>
      <w:sz w:val="20"/>
      <w:szCs w:val="20"/>
    </w:rPr>
  </w:style>
  <w:style w:type="paragraph" w:styleId="Header">
    <w:name w:val="header"/>
    <w:basedOn w:val="Normal"/>
    <w:link w:val="HeaderChar"/>
    <w:uiPriority w:val="99"/>
    <w:unhideWhenUsed/>
    <w:rsid w:val="00A33B15"/>
    <w:pPr>
      <w:tabs>
        <w:tab w:val="center" w:pos="4680"/>
        <w:tab w:val="right" w:pos="9360"/>
      </w:tabs>
    </w:pPr>
  </w:style>
  <w:style w:type="character" w:customStyle="1" w:styleId="HeaderChar">
    <w:name w:val="Header Char"/>
    <w:basedOn w:val="DefaultParagraphFont"/>
    <w:link w:val="Header"/>
    <w:uiPriority w:val="99"/>
    <w:rsid w:val="00A33B1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33B15"/>
    <w:pPr>
      <w:tabs>
        <w:tab w:val="center" w:pos="4680"/>
        <w:tab w:val="right" w:pos="9360"/>
      </w:tabs>
    </w:pPr>
  </w:style>
  <w:style w:type="character" w:customStyle="1" w:styleId="FooterChar">
    <w:name w:val="Footer Char"/>
    <w:basedOn w:val="DefaultParagraphFont"/>
    <w:link w:val="Footer"/>
    <w:uiPriority w:val="99"/>
    <w:rsid w:val="00A33B15"/>
    <w:rPr>
      <w:rFonts w:ascii="Times New Roman" w:eastAsia="Times New Roman" w:hAnsi="Times New Roman" w:cs="Times New Roman"/>
      <w:sz w:val="24"/>
      <w:szCs w:val="24"/>
    </w:rPr>
  </w:style>
  <w:style w:type="table" w:styleId="TableGrid">
    <w:name w:val="Table Grid"/>
    <w:basedOn w:val="TableNormal"/>
    <w:uiPriority w:val="39"/>
    <w:rsid w:val="00FE7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53C"/>
    <w:rPr>
      <w:color w:val="0563C1" w:themeColor="hyperlink"/>
      <w:u w:val="single"/>
    </w:rPr>
  </w:style>
  <w:style w:type="paragraph" w:styleId="NoSpacing">
    <w:name w:val="No Spacing"/>
    <w:uiPriority w:val="1"/>
    <w:qFormat/>
    <w:rsid w:val="00040ECE"/>
    <w:pPr>
      <w:spacing w:after="0" w:line="240" w:lineRule="auto"/>
    </w:pPr>
    <w:rPr>
      <w:rFonts w:ascii="Times New Roman" w:eastAsia="Times New Roman" w:hAnsi="Times New Roman" w:cs="Times New Roman"/>
      <w:sz w:val="24"/>
      <w:szCs w:val="24"/>
    </w:rPr>
  </w:style>
  <w:style w:type="paragraph" w:styleId="BodyText">
    <w:name w:val="Body Text"/>
    <w:basedOn w:val="Normal"/>
    <w:link w:val="BodyTextChar"/>
    <w:qFormat/>
    <w:rsid w:val="00287DDC"/>
    <w:pPr>
      <w:spacing w:before="180" w:after="180"/>
    </w:pPr>
    <w:rPr>
      <w:rFonts w:asciiTheme="minorHAnsi" w:eastAsiaTheme="minorHAnsi" w:hAnsiTheme="minorHAnsi" w:cstheme="minorBidi"/>
    </w:rPr>
  </w:style>
  <w:style w:type="character" w:customStyle="1" w:styleId="BodyTextChar">
    <w:name w:val="Body Text Char"/>
    <w:basedOn w:val="DefaultParagraphFont"/>
    <w:link w:val="BodyText"/>
    <w:rsid w:val="00287DDC"/>
    <w:rPr>
      <w:sz w:val="24"/>
      <w:szCs w:val="24"/>
    </w:rPr>
  </w:style>
  <w:style w:type="paragraph" w:customStyle="1" w:styleId="FirstParagraph">
    <w:name w:val="First Paragraph"/>
    <w:basedOn w:val="BodyText"/>
    <w:next w:val="BodyText"/>
    <w:qFormat/>
    <w:rsid w:val="00FE1C1F"/>
  </w:style>
  <w:style w:type="character" w:customStyle="1" w:styleId="UnresolvedMention1">
    <w:name w:val="Unresolved Mention1"/>
    <w:basedOn w:val="DefaultParagraphFont"/>
    <w:uiPriority w:val="99"/>
    <w:semiHidden/>
    <w:unhideWhenUsed/>
    <w:rsid w:val="00293BB3"/>
    <w:rPr>
      <w:color w:val="605E5C"/>
      <w:shd w:val="clear" w:color="auto" w:fill="E1DFDD"/>
    </w:rPr>
  </w:style>
  <w:style w:type="paragraph" w:customStyle="1" w:styleId="TableParagraph">
    <w:name w:val="Table Paragraph"/>
    <w:basedOn w:val="Normal"/>
    <w:uiPriority w:val="1"/>
    <w:qFormat/>
    <w:rsid w:val="007E7D0F"/>
    <w:pPr>
      <w:widowControl w:val="0"/>
      <w:autoSpaceDE w:val="0"/>
      <w:autoSpaceDN w:val="0"/>
      <w:ind w:left="72" w:right="58"/>
      <w:jc w:val="center"/>
    </w:pPr>
    <w:rPr>
      <w:sz w:val="28"/>
      <w:szCs w:val="22"/>
      <w:lang w:bidi="en-US"/>
    </w:rPr>
  </w:style>
  <w:style w:type="character" w:styleId="UnresolvedMention">
    <w:name w:val="Unresolved Mention"/>
    <w:basedOn w:val="DefaultParagraphFont"/>
    <w:uiPriority w:val="99"/>
    <w:semiHidden/>
    <w:unhideWhenUsed/>
    <w:rsid w:val="00542F99"/>
    <w:rPr>
      <w:color w:val="605E5C"/>
      <w:shd w:val="clear" w:color="auto" w:fill="E1DFDD"/>
    </w:rPr>
  </w:style>
  <w:style w:type="character" w:customStyle="1" w:styleId="x193iq5w">
    <w:name w:val="x193iq5w"/>
    <w:basedOn w:val="DefaultParagraphFont"/>
    <w:rsid w:val="0086110F"/>
  </w:style>
  <w:style w:type="character" w:customStyle="1" w:styleId="xzpqnlu">
    <w:name w:val="xzpqnlu"/>
    <w:basedOn w:val="DefaultParagraphFont"/>
    <w:rsid w:val="008611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8389">
      <w:bodyDiv w:val="1"/>
      <w:marLeft w:val="0"/>
      <w:marRight w:val="0"/>
      <w:marTop w:val="0"/>
      <w:marBottom w:val="0"/>
      <w:divBdr>
        <w:top w:val="none" w:sz="0" w:space="0" w:color="auto"/>
        <w:left w:val="none" w:sz="0" w:space="0" w:color="auto"/>
        <w:bottom w:val="none" w:sz="0" w:space="0" w:color="auto"/>
        <w:right w:val="none" w:sz="0" w:space="0" w:color="auto"/>
      </w:divBdr>
      <w:divsChild>
        <w:div w:id="889461155">
          <w:marLeft w:val="0"/>
          <w:marRight w:val="300"/>
          <w:marTop w:val="0"/>
          <w:marBottom w:val="45"/>
          <w:divBdr>
            <w:top w:val="none" w:sz="0" w:space="0" w:color="auto"/>
            <w:left w:val="none" w:sz="0" w:space="0" w:color="auto"/>
            <w:bottom w:val="none" w:sz="0" w:space="0" w:color="auto"/>
            <w:right w:val="none" w:sz="0" w:space="0" w:color="auto"/>
          </w:divBdr>
          <w:divsChild>
            <w:div w:id="208961484">
              <w:marLeft w:val="0"/>
              <w:marRight w:val="0"/>
              <w:marTop w:val="0"/>
              <w:marBottom w:val="0"/>
              <w:divBdr>
                <w:top w:val="none" w:sz="0" w:space="0" w:color="auto"/>
                <w:left w:val="none" w:sz="0" w:space="0" w:color="auto"/>
                <w:bottom w:val="none" w:sz="0" w:space="0" w:color="auto"/>
                <w:right w:val="none" w:sz="0" w:space="0" w:color="auto"/>
              </w:divBdr>
              <w:divsChild>
                <w:div w:id="290214047">
                  <w:marLeft w:val="0"/>
                  <w:marRight w:val="75"/>
                  <w:marTop w:val="0"/>
                  <w:marBottom w:val="0"/>
                  <w:divBdr>
                    <w:top w:val="none" w:sz="0" w:space="0" w:color="auto"/>
                    <w:left w:val="none" w:sz="0" w:space="0" w:color="auto"/>
                    <w:bottom w:val="none" w:sz="0" w:space="0" w:color="auto"/>
                    <w:right w:val="none" w:sz="0" w:space="0" w:color="auto"/>
                  </w:divBdr>
                  <w:divsChild>
                    <w:div w:id="20452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6699">
              <w:marLeft w:val="0"/>
              <w:marRight w:val="0"/>
              <w:marTop w:val="0"/>
              <w:marBottom w:val="0"/>
              <w:divBdr>
                <w:top w:val="none" w:sz="0" w:space="0" w:color="auto"/>
                <w:left w:val="none" w:sz="0" w:space="0" w:color="auto"/>
                <w:bottom w:val="none" w:sz="0" w:space="0" w:color="auto"/>
                <w:right w:val="none" w:sz="0" w:space="0" w:color="auto"/>
              </w:divBdr>
              <w:divsChild>
                <w:div w:id="1117287417">
                  <w:marLeft w:val="0"/>
                  <w:marRight w:val="0"/>
                  <w:marTop w:val="0"/>
                  <w:marBottom w:val="0"/>
                  <w:divBdr>
                    <w:top w:val="none" w:sz="0" w:space="0" w:color="auto"/>
                    <w:left w:val="none" w:sz="0" w:space="0" w:color="auto"/>
                    <w:bottom w:val="none" w:sz="0" w:space="0" w:color="auto"/>
                    <w:right w:val="none" w:sz="0" w:space="0" w:color="auto"/>
                  </w:divBdr>
                  <w:divsChild>
                    <w:div w:id="1743405316">
                      <w:marLeft w:val="0"/>
                      <w:marRight w:val="0"/>
                      <w:marTop w:val="0"/>
                      <w:marBottom w:val="0"/>
                      <w:divBdr>
                        <w:top w:val="none" w:sz="0" w:space="0" w:color="auto"/>
                        <w:left w:val="none" w:sz="0" w:space="0" w:color="auto"/>
                        <w:bottom w:val="none" w:sz="0" w:space="0" w:color="auto"/>
                        <w:right w:val="none" w:sz="0" w:space="0" w:color="auto"/>
                      </w:divBdr>
                      <w:divsChild>
                        <w:div w:id="826285020">
                          <w:marLeft w:val="0"/>
                          <w:marRight w:val="0"/>
                          <w:marTop w:val="0"/>
                          <w:marBottom w:val="0"/>
                          <w:divBdr>
                            <w:top w:val="none" w:sz="0" w:space="0" w:color="auto"/>
                            <w:left w:val="none" w:sz="0" w:space="0" w:color="auto"/>
                            <w:bottom w:val="none" w:sz="0" w:space="0" w:color="auto"/>
                            <w:right w:val="none" w:sz="0" w:space="0" w:color="auto"/>
                          </w:divBdr>
                          <w:divsChild>
                            <w:div w:id="14737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430800">
          <w:marLeft w:val="0"/>
          <w:marRight w:val="300"/>
          <w:marTop w:val="0"/>
          <w:marBottom w:val="45"/>
          <w:divBdr>
            <w:top w:val="none" w:sz="0" w:space="0" w:color="auto"/>
            <w:left w:val="none" w:sz="0" w:space="0" w:color="auto"/>
            <w:bottom w:val="none" w:sz="0" w:space="0" w:color="auto"/>
            <w:right w:val="none" w:sz="0" w:space="0" w:color="auto"/>
          </w:divBdr>
          <w:divsChild>
            <w:div w:id="567307759">
              <w:marLeft w:val="0"/>
              <w:marRight w:val="0"/>
              <w:marTop w:val="0"/>
              <w:marBottom w:val="0"/>
              <w:divBdr>
                <w:top w:val="none" w:sz="0" w:space="0" w:color="auto"/>
                <w:left w:val="none" w:sz="0" w:space="0" w:color="auto"/>
                <w:bottom w:val="none" w:sz="0" w:space="0" w:color="auto"/>
                <w:right w:val="none" w:sz="0" w:space="0" w:color="auto"/>
              </w:divBdr>
              <w:divsChild>
                <w:div w:id="267667542">
                  <w:marLeft w:val="870"/>
                  <w:marRight w:val="0"/>
                  <w:marTop w:val="0"/>
                  <w:marBottom w:val="0"/>
                  <w:divBdr>
                    <w:top w:val="none" w:sz="0" w:space="0" w:color="auto"/>
                    <w:left w:val="none" w:sz="0" w:space="0" w:color="auto"/>
                    <w:bottom w:val="none" w:sz="0" w:space="0" w:color="auto"/>
                    <w:right w:val="none" w:sz="0" w:space="0" w:color="auto"/>
                  </w:divBdr>
                  <w:divsChild>
                    <w:div w:id="607202968">
                      <w:marLeft w:val="0"/>
                      <w:marRight w:val="0"/>
                      <w:marTop w:val="0"/>
                      <w:marBottom w:val="0"/>
                      <w:divBdr>
                        <w:top w:val="none" w:sz="0" w:space="0" w:color="auto"/>
                        <w:left w:val="none" w:sz="0" w:space="0" w:color="auto"/>
                        <w:bottom w:val="none" w:sz="0" w:space="0" w:color="auto"/>
                        <w:right w:val="none" w:sz="0" w:space="0" w:color="auto"/>
                      </w:divBdr>
                      <w:divsChild>
                        <w:div w:id="894779774">
                          <w:marLeft w:val="0"/>
                          <w:marRight w:val="0"/>
                          <w:marTop w:val="0"/>
                          <w:marBottom w:val="0"/>
                          <w:divBdr>
                            <w:top w:val="none" w:sz="0" w:space="0" w:color="auto"/>
                            <w:left w:val="none" w:sz="0" w:space="0" w:color="auto"/>
                            <w:bottom w:val="none" w:sz="0" w:space="0" w:color="auto"/>
                            <w:right w:val="none" w:sz="0" w:space="0" w:color="auto"/>
                          </w:divBdr>
                          <w:divsChild>
                            <w:div w:id="19817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81910">
      <w:bodyDiv w:val="1"/>
      <w:marLeft w:val="0"/>
      <w:marRight w:val="0"/>
      <w:marTop w:val="0"/>
      <w:marBottom w:val="0"/>
      <w:divBdr>
        <w:top w:val="none" w:sz="0" w:space="0" w:color="auto"/>
        <w:left w:val="none" w:sz="0" w:space="0" w:color="auto"/>
        <w:bottom w:val="none" w:sz="0" w:space="0" w:color="auto"/>
        <w:right w:val="none" w:sz="0" w:space="0" w:color="auto"/>
      </w:divBdr>
    </w:div>
    <w:div w:id="559095318">
      <w:bodyDiv w:val="1"/>
      <w:marLeft w:val="0"/>
      <w:marRight w:val="0"/>
      <w:marTop w:val="0"/>
      <w:marBottom w:val="0"/>
      <w:divBdr>
        <w:top w:val="none" w:sz="0" w:space="0" w:color="auto"/>
        <w:left w:val="none" w:sz="0" w:space="0" w:color="auto"/>
        <w:bottom w:val="none" w:sz="0" w:space="0" w:color="auto"/>
        <w:right w:val="none" w:sz="0" w:space="0" w:color="auto"/>
      </w:divBdr>
      <w:divsChild>
        <w:div w:id="1078601757">
          <w:marLeft w:val="0"/>
          <w:marRight w:val="0"/>
          <w:marTop w:val="150"/>
          <w:marBottom w:val="150"/>
          <w:divBdr>
            <w:top w:val="none" w:sz="0" w:space="0" w:color="auto"/>
            <w:left w:val="none" w:sz="0" w:space="0" w:color="auto"/>
            <w:bottom w:val="none" w:sz="0" w:space="0" w:color="auto"/>
            <w:right w:val="none" w:sz="0" w:space="0" w:color="auto"/>
          </w:divBdr>
        </w:div>
        <w:div w:id="1891918005">
          <w:marLeft w:val="0"/>
          <w:marRight w:val="0"/>
          <w:marTop w:val="150"/>
          <w:marBottom w:val="150"/>
          <w:divBdr>
            <w:top w:val="none" w:sz="0" w:space="0" w:color="auto"/>
            <w:left w:val="none" w:sz="0" w:space="0" w:color="auto"/>
            <w:bottom w:val="none" w:sz="0" w:space="0" w:color="auto"/>
            <w:right w:val="none" w:sz="0" w:space="0" w:color="auto"/>
          </w:divBdr>
        </w:div>
      </w:divsChild>
    </w:div>
    <w:div w:id="665789776">
      <w:bodyDiv w:val="1"/>
      <w:marLeft w:val="0"/>
      <w:marRight w:val="0"/>
      <w:marTop w:val="0"/>
      <w:marBottom w:val="0"/>
      <w:divBdr>
        <w:top w:val="none" w:sz="0" w:space="0" w:color="auto"/>
        <w:left w:val="none" w:sz="0" w:space="0" w:color="auto"/>
        <w:bottom w:val="none" w:sz="0" w:space="0" w:color="auto"/>
        <w:right w:val="none" w:sz="0" w:space="0" w:color="auto"/>
      </w:divBdr>
    </w:div>
    <w:div w:id="909803496">
      <w:bodyDiv w:val="1"/>
      <w:marLeft w:val="0"/>
      <w:marRight w:val="0"/>
      <w:marTop w:val="0"/>
      <w:marBottom w:val="0"/>
      <w:divBdr>
        <w:top w:val="none" w:sz="0" w:space="0" w:color="auto"/>
        <w:left w:val="none" w:sz="0" w:space="0" w:color="auto"/>
        <w:bottom w:val="none" w:sz="0" w:space="0" w:color="auto"/>
        <w:right w:val="none" w:sz="0" w:space="0" w:color="auto"/>
      </w:divBdr>
      <w:divsChild>
        <w:div w:id="2088989366">
          <w:marLeft w:val="0"/>
          <w:marRight w:val="0"/>
          <w:marTop w:val="0"/>
          <w:marBottom w:val="0"/>
          <w:divBdr>
            <w:top w:val="none" w:sz="0" w:space="0" w:color="auto"/>
            <w:left w:val="none" w:sz="0" w:space="0" w:color="auto"/>
            <w:bottom w:val="none" w:sz="0" w:space="0" w:color="auto"/>
            <w:right w:val="none" w:sz="0" w:space="0" w:color="auto"/>
          </w:divBdr>
          <w:divsChild>
            <w:div w:id="256867523">
              <w:marLeft w:val="0"/>
              <w:marRight w:val="0"/>
              <w:marTop w:val="0"/>
              <w:marBottom w:val="0"/>
              <w:divBdr>
                <w:top w:val="none" w:sz="0" w:space="0" w:color="auto"/>
                <w:left w:val="none" w:sz="0" w:space="0" w:color="auto"/>
                <w:bottom w:val="none" w:sz="0" w:space="0" w:color="auto"/>
                <w:right w:val="none" w:sz="0" w:space="0" w:color="auto"/>
              </w:divBdr>
              <w:divsChild>
                <w:div w:id="1668285124">
                  <w:marLeft w:val="0"/>
                  <w:marRight w:val="0"/>
                  <w:marTop w:val="0"/>
                  <w:marBottom w:val="0"/>
                  <w:divBdr>
                    <w:top w:val="none" w:sz="0" w:space="0" w:color="auto"/>
                    <w:left w:val="none" w:sz="0" w:space="0" w:color="auto"/>
                    <w:bottom w:val="none" w:sz="0" w:space="0" w:color="auto"/>
                    <w:right w:val="none" w:sz="0" w:space="0" w:color="auto"/>
                  </w:divBdr>
                  <w:divsChild>
                    <w:div w:id="2099401172">
                      <w:marLeft w:val="0"/>
                      <w:marRight w:val="0"/>
                      <w:marTop w:val="0"/>
                      <w:marBottom w:val="0"/>
                      <w:divBdr>
                        <w:top w:val="none" w:sz="0" w:space="0" w:color="auto"/>
                        <w:left w:val="none" w:sz="0" w:space="0" w:color="auto"/>
                        <w:bottom w:val="none" w:sz="0" w:space="0" w:color="auto"/>
                        <w:right w:val="none" w:sz="0" w:space="0" w:color="auto"/>
                      </w:divBdr>
                      <w:divsChild>
                        <w:div w:id="1038628607">
                          <w:marLeft w:val="0"/>
                          <w:marRight w:val="0"/>
                          <w:marTop w:val="0"/>
                          <w:marBottom w:val="0"/>
                          <w:divBdr>
                            <w:top w:val="none" w:sz="0" w:space="0" w:color="auto"/>
                            <w:left w:val="none" w:sz="0" w:space="0" w:color="auto"/>
                            <w:bottom w:val="none" w:sz="0" w:space="0" w:color="auto"/>
                            <w:right w:val="none" w:sz="0" w:space="0" w:color="auto"/>
                          </w:divBdr>
                          <w:divsChild>
                            <w:div w:id="4960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249315">
      <w:bodyDiv w:val="1"/>
      <w:marLeft w:val="0"/>
      <w:marRight w:val="0"/>
      <w:marTop w:val="0"/>
      <w:marBottom w:val="0"/>
      <w:divBdr>
        <w:top w:val="none" w:sz="0" w:space="0" w:color="auto"/>
        <w:left w:val="none" w:sz="0" w:space="0" w:color="auto"/>
        <w:bottom w:val="none" w:sz="0" w:space="0" w:color="auto"/>
        <w:right w:val="none" w:sz="0" w:space="0" w:color="auto"/>
      </w:divBdr>
      <w:divsChild>
        <w:div w:id="101078607">
          <w:marLeft w:val="0"/>
          <w:marRight w:val="0"/>
          <w:marTop w:val="150"/>
          <w:marBottom w:val="150"/>
          <w:divBdr>
            <w:top w:val="none" w:sz="0" w:space="0" w:color="auto"/>
            <w:left w:val="none" w:sz="0" w:space="0" w:color="auto"/>
            <w:bottom w:val="none" w:sz="0" w:space="0" w:color="auto"/>
            <w:right w:val="none" w:sz="0" w:space="0" w:color="auto"/>
          </w:divBdr>
        </w:div>
        <w:div w:id="987974674">
          <w:marLeft w:val="0"/>
          <w:marRight w:val="0"/>
          <w:marTop w:val="150"/>
          <w:marBottom w:val="150"/>
          <w:divBdr>
            <w:top w:val="none" w:sz="0" w:space="0" w:color="auto"/>
            <w:left w:val="none" w:sz="0" w:space="0" w:color="auto"/>
            <w:bottom w:val="none" w:sz="0" w:space="0" w:color="auto"/>
            <w:right w:val="none" w:sz="0" w:space="0" w:color="auto"/>
          </w:divBdr>
        </w:div>
        <w:div w:id="1397317122">
          <w:marLeft w:val="0"/>
          <w:marRight w:val="0"/>
          <w:marTop w:val="150"/>
          <w:marBottom w:val="150"/>
          <w:divBdr>
            <w:top w:val="none" w:sz="0" w:space="0" w:color="auto"/>
            <w:left w:val="none" w:sz="0" w:space="0" w:color="auto"/>
            <w:bottom w:val="none" w:sz="0" w:space="0" w:color="auto"/>
            <w:right w:val="none" w:sz="0" w:space="0" w:color="auto"/>
          </w:divBdr>
        </w:div>
        <w:div w:id="1458836907">
          <w:marLeft w:val="0"/>
          <w:marRight w:val="0"/>
          <w:marTop w:val="150"/>
          <w:marBottom w:val="150"/>
          <w:divBdr>
            <w:top w:val="none" w:sz="0" w:space="0" w:color="auto"/>
            <w:left w:val="none" w:sz="0" w:space="0" w:color="auto"/>
            <w:bottom w:val="none" w:sz="0" w:space="0" w:color="auto"/>
            <w:right w:val="none" w:sz="0" w:space="0" w:color="auto"/>
          </w:divBdr>
        </w:div>
        <w:div w:id="1678653911">
          <w:marLeft w:val="0"/>
          <w:marRight w:val="0"/>
          <w:marTop w:val="150"/>
          <w:marBottom w:val="150"/>
          <w:divBdr>
            <w:top w:val="none" w:sz="0" w:space="0" w:color="auto"/>
            <w:left w:val="none" w:sz="0" w:space="0" w:color="auto"/>
            <w:bottom w:val="none" w:sz="0" w:space="0" w:color="auto"/>
            <w:right w:val="none" w:sz="0" w:space="0" w:color="auto"/>
          </w:divBdr>
        </w:div>
        <w:div w:id="1954168415">
          <w:marLeft w:val="0"/>
          <w:marRight w:val="0"/>
          <w:marTop w:val="150"/>
          <w:marBottom w:val="150"/>
          <w:divBdr>
            <w:top w:val="none" w:sz="0" w:space="0" w:color="auto"/>
            <w:left w:val="none" w:sz="0" w:space="0" w:color="auto"/>
            <w:bottom w:val="none" w:sz="0" w:space="0" w:color="auto"/>
            <w:right w:val="none" w:sz="0" w:space="0" w:color="auto"/>
          </w:divBdr>
        </w:div>
      </w:divsChild>
    </w:div>
    <w:div w:id="955797891">
      <w:bodyDiv w:val="1"/>
      <w:marLeft w:val="0"/>
      <w:marRight w:val="0"/>
      <w:marTop w:val="0"/>
      <w:marBottom w:val="0"/>
      <w:divBdr>
        <w:top w:val="none" w:sz="0" w:space="0" w:color="auto"/>
        <w:left w:val="none" w:sz="0" w:space="0" w:color="auto"/>
        <w:bottom w:val="none" w:sz="0" w:space="0" w:color="auto"/>
        <w:right w:val="none" w:sz="0" w:space="0" w:color="auto"/>
      </w:divBdr>
      <w:divsChild>
        <w:div w:id="139539252">
          <w:marLeft w:val="0"/>
          <w:marRight w:val="0"/>
          <w:marTop w:val="0"/>
          <w:marBottom w:val="0"/>
          <w:divBdr>
            <w:top w:val="none" w:sz="0" w:space="0" w:color="auto"/>
            <w:left w:val="none" w:sz="0" w:space="0" w:color="auto"/>
            <w:bottom w:val="single" w:sz="6" w:space="8" w:color="auto"/>
            <w:right w:val="none" w:sz="0" w:space="0" w:color="auto"/>
          </w:divBdr>
        </w:div>
      </w:divsChild>
    </w:div>
    <w:div w:id="1144740363">
      <w:bodyDiv w:val="1"/>
      <w:marLeft w:val="0"/>
      <w:marRight w:val="0"/>
      <w:marTop w:val="0"/>
      <w:marBottom w:val="0"/>
      <w:divBdr>
        <w:top w:val="none" w:sz="0" w:space="0" w:color="auto"/>
        <w:left w:val="none" w:sz="0" w:space="0" w:color="auto"/>
        <w:bottom w:val="none" w:sz="0" w:space="0" w:color="auto"/>
        <w:right w:val="none" w:sz="0" w:space="0" w:color="auto"/>
      </w:divBdr>
    </w:div>
    <w:div w:id="1201437634">
      <w:bodyDiv w:val="1"/>
      <w:marLeft w:val="0"/>
      <w:marRight w:val="0"/>
      <w:marTop w:val="0"/>
      <w:marBottom w:val="0"/>
      <w:divBdr>
        <w:top w:val="none" w:sz="0" w:space="0" w:color="auto"/>
        <w:left w:val="none" w:sz="0" w:space="0" w:color="auto"/>
        <w:bottom w:val="none" w:sz="0" w:space="0" w:color="auto"/>
        <w:right w:val="none" w:sz="0" w:space="0" w:color="auto"/>
      </w:divBdr>
    </w:div>
    <w:div w:id="1225333325">
      <w:bodyDiv w:val="1"/>
      <w:marLeft w:val="0"/>
      <w:marRight w:val="0"/>
      <w:marTop w:val="0"/>
      <w:marBottom w:val="0"/>
      <w:divBdr>
        <w:top w:val="none" w:sz="0" w:space="0" w:color="auto"/>
        <w:left w:val="none" w:sz="0" w:space="0" w:color="auto"/>
        <w:bottom w:val="none" w:sz="0" w:space="0" w:color="auto"/>
        <w:right w:val="none" w:sz="0" w:space="0" w:color="auto"/>
      </w:divBdr>
      <w:divsChild>
        <w:div w:id="314069810">
          <w:marLeft w:val="0"/>
          <w:marRight w:val="0"/>
          <w:marTop w:val="0"/>
          <w:marBottom w:val="0"/>
          <w:divBdr>
            <w:top w:val="none" w:sz="0" w:space="0" w:color="auto"/>
            <w:left w:val="none" w:sz="0" w:space="0" w:color="auto"/>
            <w:bottom w:val="none" w:sz="0" w:space="0" w:color="auto"/>
            <w:right w:val="none" w:sz="0" w:space="0" w:color="auto"/>
          </w:divBdr>
          <w:divsChild>
            <w:div w:id="666249800">
              <w:marLeft w:val="0"/>
              <w:marRight w:val="0"/>
              <w:marTop w:val="0"/>
              <w:marBottom w:val="0"/>
              <w:divBdr>
                <w:top w:val="none" w:sz="0" w:space="0" w:color="auto"/>
                <w:left w:val="none" w:sz="0" w:space="0" w:color="auto"/>
                <w:bottom w:val="none" w:sz="0" w:space="0" w:color="auto"/>
                <w:right w:val="none" w:sz="0" w:space="0" w:color="auto"/>
              </w:divBdr>
              <w:divsChild>
                <w:div w:id="1614897690">
                  <w:marLeft w:val="0"/>
                  <w:marRight w:val="0"/>
                  <w:marTop w:val="0"/>
                  <w:marBottom w:val="0"/>
                  <w:divBdr>
                    <w:top w:val="none" w:sz="0" w:space="0" w:color="auto"/>
                    <w:left w:val="none" w:sz="0" w:space="0" w:color="auto"/>
                    <w:bottom w:val="none" w:sz="0" w:space="0" w:color="auto"/>
                    <w:right w:val="none" w:sz="0" w:space="0" w:color="auto"/>
                  </w:divBdr>
                  <w:divsChild>
                    <w:div w:id="75322800">
                      <w:marLeft w:val="0"/>
                      <w:marRight w:val="0"/>
                      <w:marTop w:val="0"/>
                      <w:marBottom w:val="0"/>
                      <w:divBdr>
                        <w:top w:val="none" w:sz="0" w:space="0" w:color="auto"/>
                        <w:left w:val="none" w:sz="0" w:space="0" w:color="auto"/>
                        <w:bottom w:val="none" w:sz="0" w:space="0" w:color="auto"/>
                        <w:right w:val="none" w:sz="0" w:space="0" w:color="auto"/>
                      </w:divBdr>
                      <w:divsChild>
                        <w:div w:id="966590704">
                          <w:marLeft w:val="0"/>
                          <w:marRight w:val="0"/>
                          <w:marTop w:val="0"/>
                          <w:marBottom w:val="0"/>
                          <w:divBdr>
                            <w:top w:val="none" w:sz="0" w:space="0" w:color="auto"/>
                            <w:left w:val="none" w:sz="0" w:space="0" w:color="auto"/>
                            <w:bottom w:val="none" w:sz="0" w:space="0" w:color="auto"/>
                            <w:right w:val="none" w:sz="0" w:space="0" w:color="auto"/>
                          </w:divBdr>
                          <w:divsChild>
                            <w:div w:id="1103259600">
                              <w:marLeft w:val="0"/>
                              <w:marRight w:val="0"/>
                              <w:marTop w:val="0"/>
                              <w:marBottom w:val="0"/>
                              <w:divBdr>
                                <w:top w:val="none" w:sz="0" w:space="0" w:color="auto"/>
                                <w:left w:val="none" w:sz="0" w:space="0" w:color="auto"/>
                                <w:bottom w:val="none" w:sz="0" w:space="0" w:color="auto"/>
                                <w:right w:val="none" w:sz="0" w:space="0" w:color="auto"/>
                              </w:divBdr>
                              <w:divsChild>
                                <w:div w:id="1129127466">
                                  <w:marLeft w:val="0"/>
                                  <w:marRight w:val="0"/>
                                  <w:marTop w:val="0"/>
                                  <w:marBottom w:val="0"/>
                                  <w:divBdr>
                                    <w:top w:val="none" w:sz="0" w:space="0" w:color="auto"/>
                                    <w:left w:val="none" w:sz="0" w:space="0" w:color="auto"/>
                                    <w:bottom w:val="none" w:sz="0" w:space="0" w:color="auto"/>
                                    <w:right w:val="none" w:sz="0" w:space="0" w:color="auto"/>
                                  </w:divBdr>
                                  <w:divsChild>
                                    <w:div w:id="1974557801">
                                      <w:marLeft w:val="0"/>
                                      <w:marRight w:val="0"/>
                                      <w:marTop w:val="0"/>
                                      <w:marBottom w:val="0"/>
                                      <w:divBdr>
                                        <w:top w:val="none" w:sz="0" w:space="0" w:color="auto"/>
                                        <w:left w:val="none" w:sz="0" w:space="0" w:color="auto"/>
                                        <w:bottom w:val="none" w:sz="0" w:space="0" w:color="auto"/>
                                        <w:right w:val="none" w:sz="0" w:space="0" w:color="auto"/>
                                      </w:divBdr>
                                      <w:divsChild>
                                        <w:div w:id="928467226">
                                          <w:marLeft w:val="0"/>
                                          <w:marRight w:val="0"/>
                                          <w:marTop w:val="0"/>
                                          <w:marBottom w:val="0"/>
                                          <w:divBdr>
                                            <w:top w:val="none" w:sz="0" w:space="0" w:color="auto"/>
                                            <w:left w:val="none" w:sz="0" w:space="0" w:color="auto"/>
                                            <w:bottom w:val="none" w:sz="0" w:space="0" w:color="auto"/>
                                            <w:right w:val="none" w:sz="0" w:space="0" w:color="auto"/>
                                          </w:divBdr>
                                          <w:divsChild>
                                            <w:div w:id="625740252">
                                              <w:marLeft w:val="0"/>
                                              <w:marRight w:val="0"/>
                                              <w:marTop w:val="0"/>
                                              <w:marBottom w:val="0"/>
                                              <w:divBdr>
                                                <w:top w:val="none" w:sz="0" w:space="0" w:color="auto"/>
                                                <w:left w:val="none" w:sz="0" w:space="0" w:color="auto"/>
                                                <w:bottom w:val="none" w:sz="0" w:space="0" w:color="auto"/>
                                                <w:right w:val="none" w:sz="0" w:space="0" w:color="auto"/>
                                              </w:divBdr>
                                              <w:divsChild>
                                                <w:div w:id="20887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512089">
          <w:marLeft w:val="0"/>
          <w:marRight w:val="0"/>
          <w:marTop w:val="0"/>
          <w:marBottom w:val="0"/>
          <w:divBdr>
            <w:top w:val="none" w:sz="0" w:space="0" w:color="auto"/>
            <w:left w:val="none" w:sz="0" w:space="0" w:color="auto"/>
            <w:bottom w:val="none" w:sz="0" w:space="0" w:color="auto"/>
            <w:right w:val="none" w:sz="0" w:space="0" w:color="auto"/>
          </w:divBdr>
          <w:divsChild>
            <w:div w:id="1679501336">
              <w:marLeft w:val="0"/>
              <w:marRight w:val="0"/>
              <w:marTop w:val="0"/>
              <w:marBottom w:val="0"/>
              <w:divBdr>
                <w:top w:val="none" w:sz="0" w:space="0" w:color="auto"/>
                <w:left w:val="none" w:sz="0" w:space="0" w:color="auto"/>
                <w:bottom w:val="none" w:sz="0" w:space="0" w:color="auto"/>
                <w:right w:val="none" w:sz="0" w:space="0" w:color="auto"/>
              </w:divBdr>
              <w:divsChild>
                <w:div w:id="1015349537">
                  <w:marLeft w:val="0"/>
                  <w:marRight w:val="0"/>
                  <w:marTop w:val="0"/>
                  <w:marBottom w:val="0"/>
                  <w:divBdr>
                    <w:top w:val="none" w:sz="0" w:space="0" w:color="auto"/>
                    <w:left w:val="none" w:sz="0" w:space="0" w:color="auto"/>
                    <w:bottom w:val="none" w:sz="0" w:space="0" w:color="auto"/>
                    <w:right w:val="none" w:sz="0" w:space="0" w:color="auto"/>
                  </w:divBdr>
                  <w:divsChild>
                    <w:div w:id="140198388">
                      <w:marLeft w:val="0"/>
                      <w:marRight w:val="0"/>
                      <w:marTop w:val="0"/>
                      <w:marBottom w:val="0"/>
                      <w:divBdr>
                        <w:top w:val="single" w:sz="2" w:space="9" w:color="auto"/>
                        <w:left w:val="single" w:sz="2" w:space="9" w:color="auto"/>
                        <w:bottom w:val="single" w:sz="2" w:space="9" w:color="auto"/>
                        <w:right w:val="single" w:sz="2" w:space="9" w:color="auto"/>
                      </w:divBdr>
                      <w:divsChild>
                        <w:div w:id="1736203090">
                          <w:marLeft w:val="0"/>
                          <w:marRight w:val="0"/>
                          <w:marTop w:val="0"/>
                          <w:marBottom w:val="0"/>
                          <w:divBdr>
                            <w:top w:val="none" w:sz="0" w:space="0" w:color="auto"/>
                            <w:left w:val="none" w:sz="0" w:space="0" w:color="auto"/>
                            <w:bottom w:val="none" w:sz="0" w:space="0" w:color="auto"/>
                            <w:right w:val="none" w:sz="0" w:space="0" w:color="auto"/>
                          </w:divBdr>
                          <w:divsChild>
                            <w:div w:id="18509512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18111311">
                      <w:marLeft w:val="0"/>
                      <w:marRight w:val="0"/>
                      <w:marTop w:val="0"/>
                      <w:marBottom w:val="0"/>
                      <w:divBdr>
                        <w:top w:val="none" w:sz="0" w:space="0" w:color="auto"/>
                        <w:left w:val="none" w:sz="0" w:space="0" w:color="auto"/>
                        <w:bottom w:val="none" w:sz="0" w:space="0" w:color="auto"/>
                        <w:right w:val="none" w:sz="0" w:space="0" w:color="auto"/>
                      </w:divBdr>
                      <w:divsChild>
                        <w:div w:id="257641358">
                          <w:marLeft w:val="0"/>
                          <w:marRight w:val="0"/>
                          <w:marTop w:val="0"/>
                          <w:marBottom w:val="0"/>
                          <w:divBdr>
                            <w:top w:val="none" w:sz="0" w:space="0" w:color="auto"/>
                            <w:left w:val="none" w:sz="0" w:space="0" w:color="auto"/>
                            <w:bottom w:val="none" w:sz="0" w:space="0" w:color="auto"/>
                            <w:right w:val="none" w:sz="0" w:space="0" w:color="auto"/>
                          </w:divBdr>
                          <w:divsChild>
                            <w:div w:id="592518630">
                              <w:marLeft w:val="0"/>
                              <w:marRight w:val="0"/>
                              <w:marTop w:val="0"/>
                              <w:marBottom w:val="0"/>
                              <w:divBdr>
                                <w:top w:val="none" w:sz="0" w:space="0" w:color="auto"/>
                                <w:left w:val="none" w:sz="0" w:space="0" w:color="auto"/>
                                <w:bottom w:val="none" w:sz="0" w:space="0" w:color="auto"/>
                                <w:right w:val="none" w:sz="0" w:space="0" w:color="auto"/>
                              </w:divBdr>
                              <w:divsChild>
                                <w:div w:id="1111168076">
                                  <w:marLeft w:val="0"/>
                                  <w:marRight w:val="0"/>
                                  <w:marTop w:val="0"/>
                                  <w:marBottom w:val="0"/>
                                  <w:divBdr>
                                    <w:top w:val="none" w:sz="0" w:space="0" w:color="auto"/>
                                    <w:left w:val="none" w:sz="0" w:space="0" w:color="auto"/>
                                    <w:bottom w:val="none" w:sz="0" w:space="0" w:color="auto"/>
                                    <w:right w:val="none" w:sz="0" w:space="0" w:color="auto"/>
                                  </w:divBdr>
                                  <w:divsChild>
                                    <w:div w:id="772363925">
                                      <w:marLeft w:val="0"/>
                                      <w:marRight w:val="0"/>
                                      <w:marTop w:val="0"/>
                                      <w:marBottom w:val="0"/>
                                      <w:divBdr>
                                        <w:top w:val="none" w:sz="0" w:space="0" w:color="auto"/>
                                        <w:left w:val="none" w:sz="0" w:space="0" w:color="auto"/>
                                        <w:bottom w:val="none" w:sz="0" w:space="0" w:color="auto"/>
                                        <w:right w:val="none" w:sz="0" w:space="0" w:color="auto"/>
                                      </w:divBdr>
                                      <w:divsChild>
                                        <w:div w:id="1476023056">
                                          <w:marLeft w:val="0"/>
                                          <w:marRight w:val="0"/>
                                          <w:marTop w:val="0"/>
                                          <w:marBottom w:val="0"/>
                                          <w:divBdr>
                                            <w:top w:val="none" w:sz="0" w:space="0" w:color="auto"/>
                                            <w:left w:val="none" w:sz="0" w:space="0" w:color="auto"/>
                                            <w:bottom w:val="none" w:sz="0" w:space="0" w:color="auto"/>
                                            <w:right w:val="none" w:sz="0" w:space="0" w:color="auto"/>
                                          </w:divBdr>
                                          <w:divsChild>
                                            <w:div w:id="1673070668">
                                              <w:marLeft w:val="0"/>
                                              <w:marRight w:val="0"/>
                                              <w:marTop w:val="0"/>
                                              <w:marBottom w:val="0"/>
                                              <w:divBdr>
                                                <w:top w:val="none" w:sz="0" w:space="0" w:color="auto"/>
                                                <w:left w:val="none" w:sz="0" w:space="0" w:color="auto"/>
                                                <w:bottom w:val="none" w:sz="0" w:space="0" w:color="auto"/>
                                                <w:right w:val="none" w:sz="0" w:space="0" w:color="auto"/>
                                              </w:divBdr>
                                              <w:divsChild>
                                                <w:div w:id="12070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0531605">
      <w:bodyDiv w:val="1"/>
      <w:marLeft w:val="0"/>
      <w:marRight w:val="0"/>
      <w:marTop w:val="0"/>
      <w:marBottom w:val="0"/>
      <w:divBdr>
        <w:top w:val="none" w:sz="0" w:space="0" w:color="auto"/>
        <w:left w:val="none" w:sz="0" w:space="0" w:color="auto"/>
        <w:bottom w:val="none" w:sz="0" w:space="0" w:color="auto"/>
        <w:right w:val="none" w:sz="0" w:space="0" w:color="auto"/>
      </w:divBdr>
      <w:divsChild>
        <w:div w:id="104734526">
          <w:marLeft w:val="0"/>
          <w:marRight w:val="0"/>
          <w:marTop w:val="0"/>
          <w:marBottom w:val="0"/>
          <w:divBdr>
            <w:top w:val="none" w:sz="0" w:space="0" w:color="auto"/>
            <w:left w:val="none" w:sz="0" w:space="0" w:color="auto"/>
            <w:bottom w:val="none" w:sz="0" w:space="0" w:color="auto"/>
            <w:right w:val="none" w:sz="0" w:space="0" w:color="auto"/>
          </w:divBdr>
          <w:divsChild>
            <w:div w:id="777334177">
              <w:marLeft w:val="0"/>
              <w:marRight w:val="0"/>
              <w:marTop w:val="0"/>
              <w:marBottom w:val="0"/>
              <w:divBdr>
                <w:top w:val="none" w:sz="0" w:space="0" w:color="auto"/>
                <w:left w:val="none" w:sz="0" w:space="0" w:color="auto"/>
                <w:bottom w:val="none" w:sz="0" w:space="0" w:color="auto"/>
                <w:right w:val="none" w:sz="0" w:space="0" w:color="auto"/>
              </w:divBdr>
              <w:divsChild>
                <w:div w:id="384528717">
                  <w:marLeft w:val="0"/>
                  <w:marRight w:val="0"/>
                  <w:marTop w:val="0"/>
                  <w:marBottom w:val="0"/>
                  <w:divBdr>
                    <w:top w:val="none" w:sz="0" w:space="0" w:color="auto"/>
                    <w:left w:val="none" w:sz="0" w:space="0" w:color="auto"/>
                    <w:bottom w:val="none" w:sz="0" w:space="0" w:color="auto"/>
                    <w:right w:val="none" w:sz="0" w:space="0" w:color="auto"/>
                  </w:divBdr>
                  <w:divsChild>
                    <w:div w:id="770857033">
                      <w:marLeft w:val="0"/>
                      <w:marRight w:val="0"/>
                      <w:marTop w:val="0"/>
                      <w:marBottom w:val="0"/>
                      <w:divBdr>
                        <w:top w:val="none" w:sz="0" w:space="0" w:color="auto"/>
                        <w:left w:val="none" w:sz="0" w:space="0" w:color="auto"/>
                        <w:bottom w:val="none" w:sz="0" w:space="0" w:color="auto"/>
                        <w:right w:val="none" w:sz="0" w:space="0" w:color="auto"/>
                      </w:divBdr>
                      <w:divsChild>
                        <w:div w:id="115761874">
                          <w:marLeft w:val="0"/>
                          <w:marRight w:val="0"/>
                          <w:marTop w:val="0"/>
                          <w:marBottom w:val="0"/>
                          <w:divBdr>
                            <w:top w:val="none" w:sz="0" w:space="0" w:color="auto"/>
                            <w:left w:val="none" w:sz="0" w:space="0" w:color="auto"/>
                            <w:bottom w:val="none" w:sz="0" w:space="0" w:color="auto"/>
                            <w:right w:val="none" w:sz="0" w:space="0" w:color="auto"/>
                          </w:divBdr>
                          <w:divsChild>
                            <w:div w:id="7833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989423">
      <w:bodyDiv w:val="1"/>
      <w:marLeft w:val="0"/>
      <w:marRight w:val="0"/>
      <w:marTop w:val="0"/>
      <w:marBottom w:val="0"/>
      <w:divBdr>
        <w:top w:val="none" w:sz="0" w:space="0" w:color="auto"/>
        <w:left w:val="none" w:sz="0" w:space="0" w:color="auto"/>
        <w:bottom w:val="none" w:sz="0" w:space="0" w:color="auto"/>
        <w:right w:val="none" w:sz="0" w:space="0" w:color="auto"/>
      </w:divBdr>
    </w:div>
    <w:div w:id="1531406785">
      <w:bodyDiv w:val="1"/>
      <w:marLeft w:val="0"/>
      <w:marRight w:val="0"/>
      <w:marTop w:val="0"/>
      <w:marBottom w:val="0"/>
      <w:divBdr>
        <w:top w:val="none" w:sz="0" w:space="0" w:color="auto"/>
        <w:left w:val="none" w:sz="0" w:space="0" w:color="auto"/>
        <w:bottom w:val="none" w:sz="0" w:space="0" w:color="auto"/>
        <w:right w:val="none" w:sz="0" w:space="0" w:color="auto"/>
      </w:divBdr>
    </w:div>
    <w:div w:id="1924685318">
      <w:bodyDiv w:val="1"/>
      <w:marLeft w:val="0"/>
      <w:marRight w:val="0"/>
      <w:marTop w:val="0"/>
      <w:marBottom w:val="0"/>
      <w:divBdr>
        <w:top w:val="none" w:sz="0" w:space="0" w:color="auto"/>
        <w:left w:val="none" w:sz="0" w:space="0" w:color="auto"/>
        <w:bottom w:val="none" w:sz="0" w:space="0" w:color="auto"/>
        <w:right w:val="none" w:sz="0" w:space="0" w:color="auto"/>
      </w:divBdr>
      <w:divsChild>
        <w:div w:id="16733363">
          <w:marLeft w:val="0"/>
          <w:marRight w:val="0"/>
          <w:marTop w:val="0"/>
          <w:marBottom w:val="0"/>
          <w:divBdr>
            <w:top w:val="none" w:sz="0" w:space="0" w:color="auto"/>
            <w:left w:val="none" w:sz="0" w:space="0" w:color="auto"/>
            <w:bottom w:val="none" w:sz="0" w:space="0" w:color="auto"/>
            <w:right w:val="none" w:sz="0" w:space="0" w:color="auto"/>
          </w:divBdr>
        </w:div>
        <w:div w:id="33893255">
          <w:marLeft w:val="0"/>
          <w:marRight w:val="0"/>
          <w:marTop w:val="0"/>
          <w:marBottom w:val="0"/>
          <w:divBdr>
            <w:top w:val="none" w:sz="0" w:space="0" w:color="auto"/>
            <w:left w:val="none" w:sz="0" w:space="0" w:color="auto"/>
            <w:bottom w:val="none" w:sz="0" w:space="0" w:color="auto"/>
            <w:right w:val="none" w:sz="0" w:space="0" w:color="auto"/>
          </w:divBdr>
        </w:div>
        <w:div w:id="50201178">
          <w:marLeft w:val="0"/>
          <w:marRight w:val="0"/>
          <w:marTop w:val="0"/>
          <w:marBottom w:val="0"/>
          <w:divBdr>
            <w:top w:val="none" w:sz="0" w:space="0" w:color="auto"/>
            <w:left w:val="none" w:sz="0" w:space="0" w:color="auto"/>
            <w:bottom w:val="none" w:sz="0" w:space="0" w:color="auto"/>
            <w:right w:val="none" w:sz="0" w:space="0" w:color="auto"/>
          </w:divBdr>
        </w:div>
        <w:div w:id="59065860">
          <w:marLeft w:val="0"/>
          <w:marRight w:val="0"/>
          <w:marTop w:val="0"/>
          <w:marBottom w:val="0"/>
          <w:divBdr>
            <w:top w:val="none" w:sz="0" w:space="0" w:color="auto"/>
            <w:left w:val="none" w:sz="0" w:space="0" w:color="auto"/>
            <w:bottom w:val="none" w:sz="0" w:space="0" w:color="auto"/>
            <w:right w:val="none" w:sz="0" w:space="0" w:color="auto"/>
          </w:divBdr>
        </w:div>
        <w:div w:id="61679205">
          <w:marLeft w:val="0"/>
          <w:marRight w:val="0"/>
          <w:marTop w:val="0"/>
          <w:marBottom w:val="0"/>
          <w:divBdr>
            <w:top w:val="none" w:sz="0" w:space="0" w:color="auto"/>
            <w:left w:val="none" w:sz="0" w:space="0" w:color="auto"/>
            <w:bottom w:val="none" w:sz="0" w:space="0" w:color="auto"/>
            <w:right w:val="none" w:sz="0" w:space="0" w:color="auto"/>
          </w:divBdr>
        </w:div>
        <w:div w:id="90128164">
          <w:marLeft w:val="0"/>
          <w:marRight w:val="0"/>
          <w:marTop w:val="0"/>
          <w:marBottom w:val="0"/>
          <w:divBdr>
            <w:top w:val="none" w:sz="0" w:space="0" w:color="auto"/>
            <w:left w:val="none" w:sz="0" w:space="0" w:color="auto"/>
            <w:bottom w:val="none" w:sz="0" w:space="0" w:color="auto"/>
            <w:right w:val="none" w:sz="0" w:space="0" w:color="auto"/>
          </w:divBdr>
        </w:div>
        <w:div w:id="142550900">
          <w:marLeft w:val="0"/>
          <w:marRight w:val="0"/>
          <w:marTop w:val="0"/>
          <w:marBottom w:val="0"/>
          <w:divBdr>
            <w:top w:val="none" w:sz="0" w:space="0" w:color="auto"/>
            <w:left w:val="none" w:sz="0" w:space="0" w:color="auto"/>
            <w:bottom w:val="none" w:sz="0" w:space="0" w:color="auto"/>
            <w:right w:val="none" w:sz="0" w:space="0" w:color="auto"/>
          </w:divBdr>
        </w:div>
        <w:div w:id="147211501">
          <w:marLeft w:val="0"/>
          <w:marRight w:val="0"/>
          <w:marTop w:val="0"/>
          <w:marBottom w:val="0"/>
          <w:divBdr>
            <w:top w:val="none" w:sz="0" w:space="0" w:color="auto"/>
            <w:left w:val="none" w:sz="0" w:space="0" w:color="auto"/>
            <w:bottom w:val="none" w:sz="0" w:space="0" w:color="auto"/>
            <w:right w:val="none" w:sz="0" w:space="0" w:color="auto"/>
          </w:divBdr>
        </w:div>
        <w:div w:id="159197800">
          <w:marLeft w:val="0"/>
          <w:marRight w:val="0"/>
          <w:marTop w:val="0"/>
          <w:marBottom w:val="0"/>
          <w:divBdr>
            <w:top w:val="none" w:sz="0" w:space="0" w:color="auto"/>
            <w:left w:val="none" w:sz="0" w:space="0" w:color="auto"/>
            <w:bottom w:val="none" w:sz="0" w:space="0" w:color="auto"/>
            <w:right w:val="none" w:sz="0" w:space="0" w:color="auto"/>
          </w:divBdr>
        </w:div>
        <w:div w:id="173959226">
          <w:marLeft w:val="0"/>
          <w:marRight w:val="0"/>
          <w:marTop w:val="0"/>
          <w:marBottom w:val="0"/>
          <w:divBdr>
            <w:top w:val="none" w:sz="0" w:space="0" w:color="auto"/>
            <w:left w:val="none" w:sz="0" w:space="0" w:color="auto"/>
            <w:bottom w:val="none" w:sz="0" w:space="0" w:color="auto"/>
            <w:right w:val="none" w:sz="0" w:space="0" w:color="auto"/>
          </w:divBdr>
        </w:div>
        <w:div w:id="199903736">
          <w:marLeft w:val="0"/>
          <w:marRight w:val="0"/>
          <w:marTop w:val="0"/>
          <w:marBottom w:val="0"/>
          <w:divBdr>
            <w:top w:val="none" w:sz="0" w:space="0" w:color="auto"/>
            <w:left w:val="none" w:sz="0" w:space="0" w:color="auto"/>
            <w:bottom w:val="none" w:sz="0" w:space="0" w:color="auto"/>
            <w:right w:val="none" w:sz="0" w:space="0" w:color="auto"/>
          </w:divBdr>
        </w:div>
        <w:div w:id="228268419">
          <w:marLeft w:val="0"/>
          <w:marRight w:val="0"/>
          <w:marTop w:val="0"/>
          <w:marBottom w:val="0"/>
          <w:divBdr>
            <w:top w:val="none" w:sz="0" w:space="0" w:color="auto"/>
            <w:left w:val="none" w:sz="0" w:space="0" w:color="auto"/>
            <w:bottom w:val="none" w:sz="0" w:space="0" w:color="auto"/>
            <w:right w:val="none" w:sz="0" w:space="0" w:color="auto"/>
          </w:divBdr>
        </w:div>
        <w:div w:id="295379964">
          <w:marLeft w:val="0"/>
          <w:marRight w:val="0"/>
          <w:marTop w:val="0"/>
          <w:marBottom w:val="0"/>
          <w:divBdr>
            <w:top w:val="none" w:sz="0" w:space="0" w:color="auto"/>
            <w:left w:val="none" w:sz="0" w:space="0" w:color="auto"/>
            <w:bottom w:val="none" w:sz="0" w:space="0" w:color="auto"/>
            <w:right w:val="none" w:sz="0" w:space="0" w:color="auto"/>
          </w:divBdr>
        </w:div>
        <w:div w:id="311759778">
          <w:marLeft w:val="0"/>
          <w:marRight w:val="0"/>
          <w:marTop w:val="0"/>
          <w:marBottom w:val="0"/>
          <w:divBdr>
            <w:top w:val="none" w:sz="0" w:space="0" w:color="auto"/>
            <w:left w:val="none" w:sz="0" w:space="0" w:color="auto"/>
            <w:bottom w:val="none" w:sz="0" w:space="0" w:color="auto"/>
            <w:right w:val="none" w:sz="0" w:space="0" w:color="auto"/>
          </w:divBdr>
        </w:div>
        <w:div w:id="330330592">
          <w:marLeft w:val="0"/>
          <w:marRight w:val="0"/>
          <w:marTop w:val="0"/>
          <w:marBottom w:val="0"/>
          <w:divBdr>
            <w:top w:val="none" w:sz="0" w:space="0" w:color="auto"/>
            <w:left w:val="none" w:sz="0" w:space="0" w:color="auto"/>
            <w:bottom w:val="none" w:sz="0" w:space="0" w:color="auto"/>
            <w:right w:val="none" w:sz="0" w:space="0" w:color="auto"/>
          </w:divBdr>
        </w:div>
        <w:div w:id="407119732">
          <w:marLeft w:val="0"/>
          <w:marRight w:val="0"/>
          <w:marTop w:val="0"/>
          <w:marBottom w:val="0"/>
          <w:divBdr>
            <w:top w:val="none" w:sz="0" w:space="0" w:color="auto"/>
            <w:left w:val="none" w:sz="0" w:space="0" w:color="auto"/>
            <w:bottom w:val="none" w:sz="0" w:space="0" w:color="auto"/>
            <w:right w:val="none" w:sz="0" w:space="0" w:color="auto"/>
          </w:divBdr>
        </w:div>
        <w:div w:id="423963722">
          <w:marLeft w:val="0"/>
          <w:marRight w:val="0"/>
          <w:marTop w:val="0"/>
          <w:marBottom w:val="0"/>
          <w:divBdr>
            <w:top w:val="none" w:sz="0" w:space="0" w:color="auto"/>
            <w:left w:val="none" w:sz="0" w:space="0" w:color="auto"/>
            <w:bottom w:val="none" w:sz="0" w:space="0" w:color="auto"/>
            <w:right w:val="none" w:sz="0" w:space="0" w:color="auto"/>
          </w:divBdr>
        </w:div>
        <w:div w:id="433330796">
          <w:marLeft w:val="0"/>
          <w:marRight w:val="0"/>
          <w:marTop w:val="0"/>
          <w:marBottom w:val="0"/>
          <w:divBdr>
            <w:top w:val="none" w:sz="0" w:space="0" w:color="auto"/>
            <w:left w:val="none" w:sz="0" w:space="0" w:color="auto"/>
            <w:bottom w:val="none" w:sz="0" w:space="0" w:color="auto"/>
            <w:right w:val="none" w:sz="0" w:space="0" w:color="auto"/>
          </w:divBdr>
        </w:div>
        <w:div w:id="445391545">
          <w:marLeft w:val="0"/>
          <w:marRight w:val="0"/>
          <w:marTop w:val="0"/>
          <w:marBottom w:val="0"/>
          <w:divBdr>
            <w:top w:val="none" w:sz="0" w:space="0" w:color="auto"/>
            <w:left w:val="none" w:sz="0" w:space="0" w:color="auto"/>
            <w:bottom w:val="none" w:sz="0" w:space="0" w:color="auto"/>
            <w:right w:val="none" w:sz="0" w:space="0" w:color="auto"/>
          </w:divBdr>
        </w:div>
        <w:div w:id="452942875">
          <w:marLeft w:val="0"/>
          <w:marRight w:val="0"/>
          <w:marTop w:val="0"/>
          <w:marBottom w:val="0"/>
          <w:divBdr>
            <w:top w:val="none" w:sz="0" w:space="0" w:color="auto"/>
            <w:left w:val="none" w:sz="0" w:space="0" w:color="auto"/>
            <w:bottom w:val="none" w:sz="0" w:space="0" w:color="auto"/>
            <w:right w:val="none" w:sz="0" w:space="0" w:color="auto"/>
          </w:divBdr>
        </w:div>
        <w:div w:id="462309061">
          <w:marLeft w:val="0"/>
          <w:marRight w:val="0"/>
          <w:marTop w:val="0"/>
          <w:marBottom w:val="0"/>
          <w:divBdr>
            <w:top w:val="none" w:sz="0" w:space="0" w:color="auto"/>
            <w:left w:val="none" w:sz="0" w:space="0" w:color="auto"/>
            <w:bottom w:val="none" w:sz="0" w:space="0" w:color="auto"/>
            <w:right w:val="none" w:sz="0" w:space="0" w:color="auto"/>
          </w:divBdr>
        </w:div>
        <w:div w:id="482895005">
          <w:marLeft w:val="0"/>
          <w:marRight w:val="0"/>
          <w:marTop w:val="0"/>
          <w:marBottom w:val="0"/>
          <w:divBdr>
            <w:top w:val="none" w:sz="0" w:space="0" w:color="auto"/>
            <w:left w:val="none" w:sz="0" w:space="0" w:color="auto"/>
            <w:bottom w:val="none" w:sz="0" w:space="0" w:color="auto"/>
            <w:right w:val="none" w:sz="0" w:space="0" w:color="auto"/>
          </w:divBdr>
        </w:div>
        <w:div w:id="566452935">
          <w:marLeft w:val="0"/>
          <w:marRight w:val="0"/>
          <w:marTop w:val="0"/>
          <w:marBottom w:val="0"/>
          <w:divBdr>
            <w:top w:val="none" w:sz="0" w:space="0" w:color="auto"/>
            <w:left w:val="none" w:sz="0" w:space="0" w:color="auto"/>
            <w:bottom w:val="none" w:sz="0" w:space="0" w:color="auto"/>
            <w:right w:val="none" w:sz="0" w:space="0" w:color="auto"/>
          </w:divBdr>
        </w:div>
        <w:div w:id="609168269">
          <w:marLeft w:val="0"/>
          <w:marRight w:val="0"/>
          <w:marTop w:val="0"/>
          <w:marBottom w:val="0"/>
          <w:divBdr>
            <w:top w:val="none" w:sz="0" w:space="0" w:color="auto"/>
            <w:left w:val="none" w:sz="0" w:space="0" w:color="auto"/>
            <w:bottom w:val="none" w:sz="0" w:space="0" w:color="auto"/>
            <w:right w:val="none" w:sz="0" w:space="0" w:color="auto"/>
          </w:divBdr>
        </w:div>
        <w:div w:id="610599083">
          <w:marLeft w:val="0"/>
          <w:marRight w:val="0"/>
          <w:marTop w:val="0"/>
          <w:marBottom w:val="0"/>
          <w:divBdr>
            <w:top w:val="none" w:sz="0" w:space="0" w:color="auto"/>
            <w:left w:val="none" w:sz="0" w:space="0" w:color="auto"/>
            <w:bottom w:val="none" w:sz="0" w:space="0" w:color="auto"/>
            <w:right w:val="none" w:sz="0" w:space="0" w:color="auto"/>
          </w:divBdr>
        </w:div>
        <w:div w:id="619144826">
          <w:marLeft w:val="0"/>
          <w:marRight w:val="0"/>
          <w:marTop w:val="0"/>
          <w:marBottom w:val="0"/>
          <w:divBdr>
            <w:top w:val="none" w:sz="0" w:space="0" w:color="auto"/>
            <w:left w:val="none" w:sz="0" w:space="0" w:color="auto"/>
            <w:bottom w:val="none" w:sz="0" w:space="0" w:color="auto"/>
            <w:right w:val="none" w:sz="0" w:space="0" w:color="auto"/>
          </w:divBdr>
        </w:div>
        <w:div w:id="657852556">
          <w:marLeft w:val="0"/>
          <w:marRight w:val="0"/>
          <w:marTop w:val="0"/>
          <w:marBottom w:val="0"/>
          <w:divBdr>
            <w:top w:val="none" w:sz="0" w:space="0" w:color="auto"/>
            <w:left w:val="none" w:sz="0" w:space="0" w:color="auto"/>
            <w:bottom w:val="none" w:sz="0" w:space="0" w:color="auto"/>
            <w:right w:val="none" w:sz="0" w:space="0" w:color="auto"/>
          </w:divBdr>
        </w:div>
        <w:div w:id="683215916">
          <w:marLeft w:val="0"/>
          <w:marRight w:val="0"/>
          <w:marTop w:val="0"/>
          <w:marBottom w:val="0"/>
          <w:divBdr>
            <w:top w:val="none" w:sz="0" w:space="0" w:color="auto"/>
            <w:left w:val="none" w:sz="0" w:space="0" w:color="auto"/>
            <w:bottom w:val="none" w:sz="0" w:space="0" w:color="auto"/>
            <w:right w:val="none" w:sz="0" w:space="0" w:color="auto"/>
          </w:divBdr>
        </w:div>
        <w:div w:id="723871614">
          <w:marLeft w:val="0"/>
          <w:marRight w:val="0"/>
          <w:marTop w:val="0"/>
          <w:marBottom w:val="0"/>
          <w:divBdr>
            <w:top w:val="none" w:sz="0" w:space="0" w:color="auto"/>
            <w:left w:val="none" w:sz="0" w:space="0" w:color="auto"/>
            <w:bottom w:val="none" w:sz="0" w:space="0" w:color="auto"/>
            <w:right w:val="none" w:sz="0" w:space="0" w:color="auto"/>
          </w:divBdr>
        </w:div>
        <w:div w:id="833685654">
          <w:marLeft w:val="0"/>
          <w:marRight w:val="0"/>
          <w:marTop w:val="0"/>
          <w:marBottom w:val="0"/>
          <w:divBdr>
            <w:top w:val="none" w:sz="0" w:space="0" w:color="auto"/>
            <w:left w:val="none" w:sz="0" w:space="0" w:color="auto"/>
            <w:bottom w:val="none" w:sz="0" w:space="0" w:color="auto"/>
            <w:right w:val="none" w:sz="0" w:space="0" w:color="auto"/>
          </w:divBdr>
        </w:div>
        <w:div w:id="967901392">
          <w:marLeft w:val="0"/>
          <w:marRight w:val="0"/>
          <w:marTop w:val="0"/>
          <w:marBottom w:val="0"/>
          <w:divBdr>
            <w:top w:val="none" w:sz="0" w:space="0" w:color="auto"/>
            <w:left w:val="none" w:sz="0" w:space="0" w:color="auto"/>
            <w:bottom w:val="none" w:sz="0" w:space="0" w:color="auto"/>
            <w:right w:val="none" w:sz="0" w:space="0" w:color="auto"/>
          </w:divBdr>
        </w:div>
        <w:div w:id="969894068">
          <w:marLeft w:val="0"/>
          <w:marRight w:val="0"/>
          <w:marTop w:val="0"/>
          <w:marBottom w:val="0"/>
          <w:divBdr>
            <w:top w:val="none" w:sz="0" w:space="0" w:color="auto"/>
            <w:left w:val="none" w:sz="0" w:space="0" w:color="auto"/>
            <w:bottom w:val="none" w:sz="0" w:space="0" w:color="auto"/>
            <w:right w:val="none" w:sz="0" w:space="0" w:color="auto"/>
          </w:divBdr>
        </w:div>
        <w:div w:id="977884476">
          <w:marLeft w:val="0"/>
          <w:marRight w:val="0"/>
          <w:marTop w:val="0"/>
          <w:marBottom w:val="0"/>
          <w:divBdr>
            <w:top w:val="none" w:sz="0" w:space="0" w:color="auto"/>
            <w:left w:val="none" w:sz="0" w:space="0" w:color="auto"/>
            <w:bottom w:val="none" w:sz="0" w:space="0" w:color="auto"/>
            <w:right w:val="none" w:sz="0" w:space="0" w:color="auto"/>
          </w:divBdr>
        </w:div>
        <w:div w:id="990133596">
          <w:marLeft w:val="0"/>
          <w:marRight w:val="0"/>
          <w:marTop w:val="0"/>
          <w:marBottom w:val="0"/>
          <w:divBdr>
            <w:top w:val="none" w:sz="0" w:space="0" w:color="auto"/>
            <w:left w:val="none" w:sz="0" w:space="0" w:color="auto"/>
            <w:bottom w:val="none" w:sz="0" w:space="0" w:color="auto"/>
            <w:right w:val="none" w:sz="0" w:space="0" w:color="auto"/>
          </w:divBdr>
        </w:div>
        <w:div w:id="1002244386">
          <w:marLeft w:val="0"/>
          <w:marRight w:val="0"/>
          <w:marTop w:val="0"/>
          <w:marBottom w:val="0"/>
          <w:divBdr>
            <w:top w:val="none" w:sz="0" w:space="0" w:color="auto"/>
            <w:left w:val="none" w:sz="0" w:space="0" w:color="auto"/>
            <w:bottom w:val="none" w:sz="0" w:space="0" w:color="auto"/>
            <w:right w:val="none" w:sz="0" w:space="0" w:color="auto"/>
          </w:divBdr>
        </w:div>
        <w:div w:id="1145587981">
          <w:marLeft w:val="0"/>
          <w:marRight w:val="0"/>
          <w:marTop w:val="0"/>
          <w:marBottom w:val="0"/>
          <w:divBdr>
            <w:top w:val="none" w:sz="0" w:space="0" w:color="auto"/>
            <w:left w:val="none" w:sz="0" w:space="0" w:color="auto"/>
            <w:bottom w:val="none" w:sz="0" w:space="0" w:color="auto"/>
            <w:right w:val="none" w:sz="0" w:space="0" w:color="auto"/>
          </w:divBdr>
        </w:div>
        <w:div w:id="1146170108">
          <w:marLeft w:val="0"/>
          <w:marRight w:val="0"/>
          <w:marTop w:val="0"/>
          <w:marBottom w:val="0"/>
          <w:divBdr>
            <w:top w:val="none" w:sz="0" w:space="0" w:color="auto"/>
            <w:left w:val="none" w:sz="0" w:space="0" w:color="auto"/>
            <w:bottom w:val="none" w:sz="0" w:space="0" w:color="auto"/>
            <w:right w:val="none" w:sz="0" w:space="0" w:color="auto"/>
          </w:divBdr>
        </w:div>
        <w:div w:id="1205216483">
          <w:marLeft w:val="0"/>
          <w:marRight w:val="0"/>
          <w:marTop w:val="0"/>
          <w:marBottom w:val="0"/>
          <w:divBdr>
            <w:top w:val="none" w:sz="0" w:space="0" w:color="auto"/>
            <w:left w:val="none" w:sz="0" w:space="0" w:color="auto"/>
            <w:bottom w:val="none" w:sz="0" w:space="0" w:color="auto"/>
            <w:right w:val="none" w:sz="0" w:space="0" w:color="auto"/>
          </w:divBdr>
        </w:div>
        <w:div w:id="1262685081">
          <w:marLeft w:val="0"/>
          <w:marRight w:val="0"/>
          <w:marTop w:val="0"/>
          <w:marBottom w:val="0"/>
          <w:divBdr>
            <w:top w:val="none" w:sz="0" w:space="0" w:color="auto"/>
            <w:left w:val="none" w:sz="0" w:space="0" w:color="auto"/>
            <w:bottom w:val="none" w:sz="0" w:space="0" w:color="auto"/>
            <w:right w:val="none" w:sz="0" w:space="0" w:color="auto"/>
          </w:divBdr>
        </w:div>
        <w:div w:id="1323119701">
          <w:marLeft w:val="0"/>
          <w:marRight w:val="0"/>
          <w:marTop w:val="0"/>
          <w:marBottom w:val="0"/>
          <w:divBdr>
            <w:top w:val="none" w:sz="0" w:space="0" w:color="auto"/>
            <w:left w:val="none" w:sz="0" w:space="0" w:color="auto"/>
            <w:bottom w:val="none" w:sz="0" w:space="0" w:color="auto"/>
            <w:right w:val="none" w:sz="0" w:space="0" w:color="auto"/>
          </w:divBdr>
        </w:div>
        <w:div w:id="1381979154">
          <w:marLeft w:val="0"/>
          <w:marRight w:val="0"/>
          <w:marTop w:val="0"/>
          <w:marBottom w:val="0"/>
          <w:divBdr>
            <w:top w:val="none" w:sz="0" w:space="0" w:color="auto"/>
            <w:left w:val="none" w:sz="0" w:space="0" w:color="auto"/>
            <w:bottom w:val="none" w:sz="0" w:space="0" w:color="auto"/>
            <w:right w:val="none" w:sz="0" w:space="0" w:color="auto"/>
          </w:divBdr>
        </w:div>
        <w:div w:id="1547987801">
          <w:marLeft w:val="0"/>
          <w:marRight w:val="0"/>
          <w:marTop w:val="0"/>
          <w:marBottom w:val="0"/>
          <w:divBdr>
            <w:top w:val="none" w:sz="0" w:space="0" w:color="auto"/>
            <w:left w:val="none" w:sz="0" w:space="0" w:color="auto"/>
            <w:bottom w:val="none" w:sz="0" w:space="0" w:color="auto"/>
            <w:right w:val="none" w:sz="0" w:space="0" w:color="auto"/>
          </w:divBdr>
        </w:div>
        <w:div w:id="1568877221">
          <w:marLeft w:val="0"/>
          <w:marRight w:val="0"/>
          <w:marTop w:val="0"/>
          <w:marBottom w:val="0"/>
          <w:divBdr>
            <w:top w:val="none" w:sz="0" w:space="0" w:color="auto"/>
            <w:left w:val="none" w:sz="0" w:space="0" w:color="auto"/>
            <w:bottom w:val="none" w:sz="0" w:space="0" w:color="auto"/>
            <w:right w:val="none" w:sz="0" w:space="0" w:color="auto"/>
          </w:divBdr>
        </w:div>
        <w:div w:id="1587038647">
          <w:marLeft w:val="0"/>
          <w:marRight w:val="0"/>
          <w:marTop w:val="0"/>
          <w:marBottom w:val="0"/>
          <w:divBdr>
            <w:top w:val="none" w:sz="0" w:space="0" w:color="auto"/>
            <w:left w:val="none" w:sz="0" w:space="0" w:color="auto"/>
            <w:bottom w:val="none" w:sz="0" w:space="0" w:color="auto"/>
            <w:right w:val="none" w:sz="0" w:space="0" w:color="auto"/>
          </w:divBdr>
        </w:div>
        <w:div w:id="1590235174">
          <w:marLeft w:val="0"/>
          <w:marRight w:val="0"/>
          <w:marTop w:val="0"/>
          <w:marBottom w:val="0"/>
          <w:divBdr>
            <w:top w:val="none" w:sz="0" w:space="0" w:color="auto"/>
            <w:left w:val="none" w:sz="0" w:space="0" w:color="auto"/>
            <w:bottom w:val="none" w:sz="0" w:space="0" w:color="auto"/>
            <w:right w:val="none" w:sz="0" w:space="0" w:color="auto"/>
          </w:divBdr>
        </w:div>
        <w:div w:id="1622571092">
          <w:marLeft w:val="0"/>
          <w:marRight w:val="0"/>
          <w:marTop w:val="0"/>
          <w:marBottom w:val="0"/>
          <w:divBdr>
            <w:top w:val="none" w:sz="0" w:space="0" w:color="auto"/>
            <w:left w:val="none" w:sz="0" w:space="0" w:color="auto"/>
            <w:bottom w:val="none" w:sz="0" w:space="0" w:color="auto"/>
            <w:right w:val="none" w:sz="0" w:space="0" w:color="auto"/>
          </w:divBdr>
        </w:div>
        <w:div w:id="1664122752">
          <w:marLeft w:val="0"/>
          <w:marRight w:val="0"/>
          <w:marTop w:val="0"/>
          <w:marBottom w:val="0"/>
          <w:divBdr>
            <w:top w:val="none" w:sz="0" w:space="0" w:color="auto"/>
            <w:left w:val="none" w:sz="0" w:space="0" w:color="auto"/>
            <w:bottom w:val="none" w:sz="0" w:space="0" w:color="auto"/>
            <w:right w:val="none" w:sz="0" w:space="0" w:color="auto"/>
          </w:divBdr>
        </w:div>
        <w:div w:id="1666663309">
          <w:marLeft w:val="0"/>
          <w:marRight w:val="0"/>
          <w:marTop w:val="0"/>
          <w:marBottom w:val="0"/>
          <w:divBdr>
            <w:top w:val="none" w:sz="0" w:space="0" w:color="auto"/>
            <w:left w:val="none" w:sz="0" w:space="0" w:color="auto"/>
            <w:bottom w:val="none" w:sz="0" w:space="0" w:color="auto"/>
            <w:right w:val="none" w:sz="0" w:space="0" w:color="auto"/>
          </w:divBdr>
        </w:div>
        <w:div w:id="1694762742">
          <w:marLeft w:val="0"/>
          <w:marRight w:val="0"/>
          <w:marTop w:val="0"/>
          <w:marBottom w:val="0"/>
          <w:divBdr>
            <w:top w:val="none" w:sz="0" w:space="0" w:color="auto"/>
            <w:left w:val="none" w:sz="0" w:space="0" w:color="auto"/>
            <w:bottom w:val="none" w:sz="0" w:space="0" w:color="auto"/>
            <w:right w:val="none" w:sz="0" w:space="0" w:color="auto"/>
          </w:divBdr>
        </w:div>
        <w:div w:id="1720930241">
          <w:marLeft w:val="0"/>
          <w:marRight w:val="0"/>
          <w:marTop w:val="0"/>
          <w:marBottom w:val="0"/>
          <w:divBdr>
            <w:top w:val="none" w:sz="0" w:space="0" w:color="auto"/>
            <w:left w:val="none" w:sz="0" w:space="0" w:color="auto"/>
            <w:bottom w:val="none" w:sz="0" w:space="0" w:color="auto"/>
            <w:right w:val="none" w:sz="0" w:space="0" w:color="auto"/>
          </w:divBdr>
        </w:div>
        <w:div w:id="1767652428">
          <w:marLeft w:val="0"/>
          <w:marRight w:val="0"/>
          <w:marTop w:val="0"/>
          <w:marBottom w:val="0"/>
          <w:divBdr>
            <w:top w:val="none" w:sz="0" w:space="0" w:color="auto"/>
            <w:left w:val="none" w:sz="0" w:space="0" w:color="auto"/>
            <w:bottom w:val="none" w:sz="0" w:space="0" w:color="auto"/>
            <w:right w:val="none" w:sz="0" w:space="0" w:color="auto"/>
          </w:divBdr>
        </w:div>
        <w:div w:id="1824617754">
          <w:marLeft w:val="0"/>
          <w:marRight w:val="0"/>
          <w:marTop w:val="0"/>
          <w:marBottom w:val="0"/>
          <w:divBdr>
            <w:top w:val="none" w:sz="0" w:space="0" w:color="auto"/>
            <w:left w:val="none" w:sz="0" w:space="0" w:color="auto"/>
            <w:bottom w:val="none" w:sz="0" w:space="0" w:color="auto"/>
            <w:right w:val="none" w:sz="0" w:space="0" w:color="auto"/>
          </w:divBdr>
        </w:div>
        <w:div w:id="1867332617">
          <w:marLeft w:val="0"/>
          <w:marRight w:val="0"/>
          <w:marTop w:val="0"/>
          <w:marBottom w:val="0"/>
          <w:divBdr>
            <w:top w:val="none" w:sz="0" w:space="0" w:color="auto"/>
            <w:left w:val="none" w:sz="0" w:space="0" w:color="auto"/>
            <w:bottom w:val="none" w:sz="0" w:space="0" w:color="auto"/>
            <w:right w:val="none" w:sz="0" w:space="0" w:color="auto"/>
          </w:divBdr>
        </w:div>
        <w:div w:id="1880508677">
          <w:marLeft w:val="0"/>
          <w:marRight w:val="0"/>
          <w:marTop w:val="0"/>
          <w:marBottom w:val="0"/>
          <w:divBdr>
            <w:top w:val="none" w:sz="0" w:space="0" w:color="auto"/>
            <w:left w:val="none" w:sz="0" w:space="0" w:color="auto"/>
            <w:bottom w:val="none" w:sz="0" w:space="0" w:color="auto"/>
            <w:right w:val="none" w:sz="0" w:space="0" w:color="auto"/>
          </w:divBdr>
        </w:div>
        <w:div w:id="2129740255">
          <w:marLeft w:val="0"/>
          <w:marRight w:val="0"/>
          <w:marTop w:val="0"/>
          <w:marBottom w:val="0"/>
          <w:divBdr>
            <w:top w:val="none" w:sz="0" w:space="0" w:color="auto"/>
            <w:left w:val="none" w:sz="0" w:space="0" w:color="auto"/>
            <w:bottom w:val="none" w:sz="0" w:space="0" w:color="auto"/>
            <w:right w:val="none" w:sz="0" w:space="0" w:color="auto"/>
          </w:divBdr>
        </w:div>
      </w:divsChild>
    </w:div>
    <w:div w:id="195798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vetautructuyen.vn/" TargetMode="External"/><Relationship Id="rId21" Type="http://schemas.openxmlformats.org/officeDocument/2006/relationships/footer" Target="footer1.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2.2.2.5/?fbclid=IwAR0pZXeMZMX_z5gziAl48P6kKzRYtGLwoEURHm-PAvnEeWv_anRnJosF3cE"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19" Type="http://schemas.openxmlformats.org/officeDocument/2006/relationships/hyperlink" Target="http://vetautructuyen.vn/" TargetMode="External"/><Relationship Id="rId14" Type="http://schemas.openxmlformats.org/officeDocument/2006/relationships/hyperlink" Target="http://2.2.2.3/?fbclid=IwAR3pGVKOV617iq5UQllyZX8PmS7FR__MzuBBouZfWUorJT2ifcnPoOe5ZT4"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2.2.2.1/?fbclid=IwAR2TjfBVv_TJPK3J5pmOeIY6NMLu5cdMi_8coC-u_y_3bCdOG5qehPj0gbs" TargetMode="External"/><Relationship Id="rId17" Type="http://schemas.openxmlformats.org/officeDocument/2006/relationships/hyperlink" Target="https://dsvn.vn/"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dsvn.vn/"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2.2.2.4/?fbclid=IwAR3OsuF0qAVEjfSOWfHo-iShouwazHUV2BaTRcA-bgM0QT3PYcan-Kq3A3M" TargetMode="External"/><Relationship Id="rId23" Type="http://schemas.openxmlformats.org/officeDocument/2006/relationships/image" Target="media/image5.png"/><Relationship Id="rId28" Type="http://schemas.openxmlformats.org/officeDocument/2006/relationships/hyperlink" Target="https://dsvn.vn/"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2.2.2.2/?fbclid=IwAR2IKqStNGOhNr-M-XkClZjNwMmSNsla_Yb4doWxjkVhzgau_hnEkBVaZ7c" TargetMode="External"/><Relationship Id="rId18" Type="http://schemas.openxmlformats.org/officeDocument/2006/relationships/hyperlink" Target="http://giare.vetau.vn/"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iare.vetau.vn/"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yperlink" Target="http://www.saigonrailwa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378B05-CCEA-4953-92AD-688826A22EF6}">
  <we:reference id="4b785c87-866c-4bad-85d8-5d1ae467ac9a" version="3.4.0.0" store="EXCatalog" storeType="EXCatalog"/>
  <we:alternateReferences>
    <we:reference id="WA104381909" version="3.4.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Sweetie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846048-196D-43DA-8EC8-B22951D3D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69</Pages>
  <Words>7031</Words>
  <Characters>40077</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QUẢN LÝ WEB BÁN VÉ TÀU                                                                                                        NHÓM SWEETIE</vt:lpstr>
    </vt:vector>
  </TitlesOfParts>
  <Company/>
  <LinksUpToDate>false</LinksUpToDate>
  <CharactersWithSpaces>47014</CharactersWithSpaces>
  <SharedDoc>false</SharedDoc>
  <HLinks>
    <vt:vector size="90" baseType="variant">
      <vt:variant>
        <vt:i4>4522005</vt:i4>
      </vt:variant>
      <vt:variant>
        <vt:i4>42</vt:i4>
      </vt:variant>
      <vt:variant>
        <vt:i4>0</vt:i4>
      </vt:variant>
      <vt:variant>
        <vt:i4>5</vt:i4>
      </vt:variant>
      <vt:variant>
        <vt:lpwstr>http://www.saigonrailway.com/</vt:lpwstr>
      </vt:variant>
      <vt:variant>
        <vt:lpwstr/>
      </vt:variant>
      <vt:variant>
        <vt:i4>3342392</vt:i4>
      </vt:variant>
      <vt:variant>
        <vt:i4>39</vt:i4>
      </vt:variant>
      <vt:variant>
        <vt:i4>0</vt:i4>
      </vt:variant>
      <vt:variant>
        <vt:i4>5</vt:i4>
      </vt:variant>
      <vt:variant>
        <vt:lpwstr>http://www.vetautructuyen.com/</vt:lpwstr>
      </vt:variant>
      <vt:variant>
        <vt:lpwstr/>
      </vt:variant>
      <vt:variant>
        <vt:i4>1507405</vt:i4>
      </vt:variant>
      <vt:variant>
        <vt:i4>36</vt:i4>
      </vt:variant>
      <vt:variant>
        <vt:i4>0</vt:i4>
      </vt:variant>
      <vt:variant>
        <vt:i4>5</vt:i4>
      </vt:variant>
      <vt:variant>
        <vt:lpwstr>http://www.dsvn./</vt:lpwstr>
      </vt:variant>
      <vt:variant>
        <vt:lpwstr/>
      </vt:variant>
      <vt:variant>
        <vt:i4>5570578</vt:i4>
      </vt:variant>
      <vt:variant>
        <vt:i4>33</vt:i4>
      </vt:variant>
      <vt:variant>
        <vt:i4>0</vt:i4>
      </vt:variant>
      <vt:variant>
        <vt:i4>5</vt:i4>
      </vt:variant>
      <vt:variant>
        <vt:lpwstr>https://dsvn.vn/</vt:lpwstr>
      </vt:variant>
      <vt:variant>
        <vt:lpwstr/>
      </vt:variant>
      <vt:variant>
        <vt:i4>1900569</vt:i4>
      </vt:variant>
      <vt:variant>
        <vt:i4>30</vt:i4>
      </vt:variant>
      <vt:variant>
        <vt:i4>0</vt:i4>
      </vt:variant>
      <vt:variant>
        <vt:i4>5</vt:i4>
      </vt:variant>
      <vt:variant>
        <vt:lpwstr>http://vetautructuyen.vn/</vt:lpwstr>
      </vt:variant>
      <vt:variant>
        <vt:lpwstr/>
      </vt:variant>
      <vt:variant>
        <vt:i4>6684792</vt:i4>
      </vt:variant>
      <vt:variant>
        <vt:i4>27</vt:i4>
      </vt:variant>
      <vt:variant>
        <vt:i4>0</vt:i4>
      </vt:variant>
      <vt:variant>
        <vt:i4>5</vt:i4>
      </vt:variant>
      <vt:variant>
        <vt:lpwstr>http://giare.vetau.vn/</vt:lpwstr>
      </vt:variant>
      <vt:variant>
        <vt:lpwstr/>
      </vt:variant>
      <vt:variant>
        <vt:i4>5570578</vt:i4>
      </vt:variant>
      <vt:variant>
        <vt:i4>24</vt:i4>
      </vt:variant>
      <vt:variant>
        <vt:i4>0</vt:i4>
      </vt:variant>
      <vt:variant>
        <vt:i4>5</vt:i4>
      </vt:variant>
      <vt:variant>
        <vt:lpwstr>https://dsvn.vn/</vt:lpwstr>
      </vt:variant>
      <vt:variant>
        <vt:lpwstr/>
      </vt:variant>
      <vt:variant>
        <vt:i4>1900569</vt:i4>
      </vt:variant>
      <vt:variant>
        <vt:i4>21</vt:i4>
      </vt:variant>
      <vt:variant>
        <vt:i4>0</vt:i4>
      </vt:variant>
      <vt:variant>
        <vt:i4>5</vt:i4>
      </vt:variant>
      <vt:variant>
        <vt:lpwstr>http://vetautructuyen.vn/</vt:lpwstr>
      </vt:variant>
      <vt:variant>
        <vt:lpwstr/>
      </vt:variant>
      <vt:variant>
        <vt:i4>6684792</vt:i4>
      </vt:variant>
      <vt:variant>
        <vt:i4>18</vt:i4>
      </vt:variant>
      <vt:variant>
        <vt:i4>0</vt:i4>
      </vt:variant>
      <vt:variant>
        <vt:i4>5</vt:i4>
      </vt:variant>
      <vt:variant>
        <vt:lpwstr>http://giare.vetau.vn/</vt:lpwstr>
      </vt:variant>
      <vt:variant>
        <vt:lpwstr/>
      </vt:variant>
      <vt:variant>
        <vt:i4>5570578</vt:i4>
      </vt:variant>
      <vt:variant>
        <vt:i4>15</vt:i4>
      </vt:variant>
      <vt:variant>
        <vt:i4>0</vt:i4>
      </vt:variant>
      <vt:variant>
        <vt:i4>5</vt:i4>
      </vt:variant>
      <vt:variant>
        <vt:lpwstr>https://dsvn.vn/</vt:lpwstr>
      </vt:variant>
      <vt:variant>
        <vt:lpwstr/>
      </vt:variant>
      <vt:variant>
        <vt:i4>5505090</vt:i4>
      </vt:variant>
      <vt:variant>
        <vt:i4>12</vt:i4>
      </vt:variant>
      <vt:variant>
        <vt:i4>0</vt:i4>
      </vt:variant>
      <vt:variant>
        <vt:i4>5</vt:i4>
      </vt:variant>
      <vt:variant>
        <vt:lpwstr>http://2.2.2.5/?fbclid=IwAR0pZXeMZMX_z5gziAl48P6kKzRYtGLwoEURHm-PAvnEeWv_anRnJosF3cE</vt:lpwstr>
      </vt:variant>
      <vt:variant>
        <vt:lpwstr/>
      </vt:variant>
      <vt:variant>
        <vt:i4>5963796</vt:i4>
      </vt:variant>
      <vt:variant>
        <vt:i4>9</vt:i4>
      </vt:variant>
      <vt:variant>
        <vt:i4>0</vt:i4>
      </vt:variant>
      <vt:variant>
        <vt:i4>5</vt:i4>
      </vt:variant>
      <vt:variant>
        <vt:lpwstr>http://2.2.2.4/?fbclid=IwAR3OsuF0qAVEjfSOWfHo-iShouwazHUV2BaTRcA-bgM0QT3PYcan-Kq3A3M</vt:lpwstr>
      </vt:variant>
      <vt:variant>
        <vt:lpwstr/>
      </vt:variant>
      <vt:variant>
        <vt:i4>7995433</vt:i4>
      </vt:variant>
      <vt:variant>
        <vt:i4>6</vt:i4>
      </vt:variant>
      <vt:variant>
        <vt:i4>0</vt:i4>
      </vt:variant>
      <vt:variant>
        <vt:i4>5</vt:i4>
      </vt:variant>
      <vt:variant>
        <vt:lpwstr>http://2.2.2.3/?fbclid=IwAR3pGVKOV617iq5UQllyZX8PmS7FR__MzuBBouZfWUorJT2ifcnPoOe5ZT4</vt:lpwstr>
      </vt:variant>
      <vt:variant>
        <vt:lpwstr/>
      </vt:variant>
      <vt:variant>
        <vt:i4>5898321</vt:i4>
      </vt:variant>
      <vt:variant>
        <vt:i4>3</vt:i4>
      </vt:variant>
      <vt:variant>
        <vt:i4>0</vt:i4>
      </vt:variant>
      <vt:variant>
        <vt:i4>5</vt:i4>
      </vt:variant>
      <vt:variant>
        <vt:lpwstr>http://2.2.2.2/?fbclid=IwAR2IKqStNGOhNr-M-XkClZjNwMmSNsla_Yb4doWxjkVhzgau_hnEkBVaZ7c</vt:lpwstr>
      </vt:variant>
      <vt:variant>
        <vt:lpwstr/>
      </vt:variant>
      <vt:variant>
        <vt:i4>786500</vt:i4>
      </vt:variant>
      <vt:variant>
        <vt:i4>0</vt:i4>
      </vt:variant>
      <vt:variant>
        <vt:i4>0</vt:i4>
      </vt:variant>
      <vt:variant>
        <vt:i4>5</vt:i4>
      </vt:variant>
      <vt:variant>
        <vt:lpwstr>http://2.2.2.1/?fbclid=IwAR2TjfBVv_TJPK3J5pmOeIY6NMLu5cdMi_8coC-u_y_3bCdOG5qehPj0gbs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WEB BÁN VÉ TÀU                                                                                                        NHÓM SWEETIE</dc:title>
  <dc:subject/>
  <dc:creator>TRAN THI HAI YEN</dc:creator>
  <cp:keywords/>
  <dc:description/>
  <cp:lastModifiedBy>CHU THI THAI HIEN</cp:lastModifiedBy>
  <cp:revision>2</cp:revision>
  <dcterms:created xsi:type="dcterms:W3CDTF">2022-12-01T17:41:00Z</dcterms:created>
  <dcterms:modified xsi:type="dcterms:W3CDTF">2022-12-01T17:41:00Z</dcterms:modified>
</cp:coreProperties>
</file>